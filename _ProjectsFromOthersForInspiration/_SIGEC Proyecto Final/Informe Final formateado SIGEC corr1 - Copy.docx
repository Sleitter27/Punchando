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4D5" w:rsidRDefault="00BD54D5" w:rsidP="00DA1CD4">
      <w:pPr>
        <w:pStyle w:val="Heading1"/>
      </w:pPr>
    </w:p>
    <w:p w:rsidR="00BD54D5" w:rsidRDefault="00BD54D5" w:rsidP="00DA1CD4">
      <w:pPr>
        <w:pStyle w:val="Heading1"/>
      </w:pPr>
    </w:p>
    <w:tbl>
      <w:tblPr>
        <w:tblpPr w:leftFromText="141" w:rightFromText="141" w:vertAnchor="text" w:horzAnchor="margin" w:tblpY="1921"/>
        <w:tblW w:w="9445" w:type="dxa"/>
        <w:tblLayout w:type="fixed"/>
        <w:tblCellMar>
          <w:left w:w="0" w:type="dxa"/>
          <w:right w:w="0" w:type="dxa"/>
        </w:tblCellMar>
        <w:tblLook w:val="0000" w:firstRow="0" w:lastRow="0" w:firstColumn="0" w:lastColumn="0" w:noHBand="0" w:noVBand="0"/>
      </w:tblPr>
      <w:tblGrid>
        <w:gridCol w:w="9445"/>
      </w:tblGrid>
      <w:tr w:rsidR="00A727F1" w:rsidRPr="001A2E45" w:rsidTr="00A727F1">
        <w:trPr>
          <w:cantSplit/>
          <w:trHeight w:val="2325"/>
        </w:trPr>
        <w:tc>
          <w:tcPr>
            <w:tcW w:w="9445" w:type="dxa"/>
            <w:tcBorders>
              <w:top w:val="single" w:sz="8" w:space="0" w:color="000000"/>
              <w:left w:val="single" w:sz="8" w:space="0" w:color="000000"/>
              <w:bottom w:val="single" w:sz="4" w:space="0" w:color="auto"/>
              <w:right w:val="single" w:sz="8" w:space="0" w:color="000000"/>
            </w:tcBorders>
            <w:vAlign w:val="center"/>
          </w:tcPr>
          <w:p w:rsidR="00A727F1" w:rsidRPr="001A2E45" w:rsidRDefault="00A727F1" w:rsidP="00A727F1">
            <w:pPr>
              <w:jc w:val="center"/>
              <w:rPr>
                <w:b/>
                <w:sz w:val="28"/>
              </w:rPr>
            </w:pPr>
            <w:r w:rsidRPr="001A2E45">
              <w:rPr>
                <w:b/>
                <w:i/>
                <w:sz w:val="44"/>
                <w:szCs w:val="44"/>
              </w:rPr>
              <w:t>SIGEC: SISTEMA WEB PARA GESTION DEL CONSULTORIO MEDICO DEL DR. FREDY FIGUEROA</w:t>
            </w:r>
          </w:p>
        </w:tc>
      </w:tr>
    </w:tbl>
    <w:p w:rsidR="00A727F1" w:rsidRDefault="00A727F1" w:rsidP="00A727F1"/>
    <w:p w:rsidR="00A727F1" w:rsidRPr="00A727F1" w:rsidRDefault="00A727F1" w:rsidP="00A727F1"/>
    <w:p w:rsidR="00BD54D5" w:rsidRDefault="00BD54D5" w:rsidP="00DA1CD4">
      <w:pPr>
        <w:pStyle w:val="Heading1"/>
      </w:pPr>
    </w:p>
    <w:p w:rsidR="00BD54D5" w:rsidRDefault="00BD54D5" w:rsidP="00DA1CD4">
      <w:pPr>
        <w:pStyle w:val="Heading1"/>
      </w:pPr>
    </w:p>
    <w:p w:rsidR="00BD54D5" w:rsidRDefault="00BD54D5" w:rsidP="00DA1CD4">
      <w:pPr>
        <w:pStyle w:val="Heading1"/>
      </w:pPr>
    </w:p>
    <w:p w:rsidR="00BD54D5" w:rsidRDefault="00BD54D5" w:rsidP="00DA1CD4">
      <w:pPr>
        <w:pStyle w:val="Heading1"/>
      </w:pPr>
    </w:p>
    <w:p w:rsidR="00BD54D5" w:rsidRDefault="00BD54D5" w:rsidP="00DA1CD4">
      <w:pPr>
        <w:pStyle w:val="Heading1"/>
      </w:pPr>
    </w:p>
    <w:p w:rsidR="00BD54D5" w:rsidRDefault="00BD54D5" w:rsidP="00DA1CD4">
      <w:pPr>
        <w:pStyle w:val="Heading1"/>
      </w:pPr>
    </w:p>
    <w:p w:rsidR="00BD54D5" w:rsidRDefault="00BD54D5" w:rsidP="00BD54D5"/>
    <w:p w:rsidR="00BD54D5" w:rsidRDefault="00BD54D5" w:rsidP="00BD54D5"/>
    <w:p w:rsidR="00BD54D5" w:rsidRDefault="00BD54D5" w:rsidP="00BD54D5"/>
    <w:p w:rsidR="00BD54D5" w:rsidRDefault="00BD54D5" w:rsidP="00BD54D5"/>
    <w:p w:rsidR="00BD54D5" w:rsidRDefault="00BD54D5" w:rsidP="00BD54D5"/>
    <w:sdt>
      <w:sdtPr>
        <w:rPr>
          <w:rFonts w:ascii="Times New Roman" w:eastAsiaTheme="minorHAnsi" w:hAnsi="Times New Roman" w:cstheme="minorBidi"/>
          <w:color w:val="auto"/>
          <w:sz w:val="24"/>
          <w:szCs w:val="22"/>
          <w:lang w:val="es-ES"/>
        </w:rPr>
        <w:id w:val="-360823262"/>
        <w:docPartObj>
          <w:docPartGallery w:val="Table of Contents"/>
          <w:docPartUnique/>
        </w:docPartObj>
      </w:sdtPr>
      <w:sdtEndPr>
        <w:rPr>
          <w:b/>
          <w:bCs/>
        </w:rPr>
      </w:sdtEndPr>
      <w:sdtContent>
        <w:p w:rsidR="00A727F1" w:rsidRDefault="00A727F1">
          <w:pPr>
            <w:pStyle w:val="TOCHeading"/>
          </w:pPr>
          <w:r>
            <w:rPr>
              <w:lang w:val="es-ES"/>
            </w:rPr>
            <w:t>Tabla de contenido</w:t>
          </w:r>
        </w:p>
        <w:p w:rsidR="00AC0B17" w:rsidRDefault="002C0A57">
          <w:pPr>
            <w:pStyle w:val="TOC1"/>
            <w:tabs>
              <w:tab w:val="right" w:leader="dot" w:pos="9350"/>
            </w:tabs>
            <w:rPr>
              <w:rFonts w:asciiTheme="minorHAnsi" w:eastAsiaTheme="minorEastAsia" w:hAnsiTheme="minorHAnsi"/>
              <w:noProof/>
              <w:sz w:val="22"/>
              <w:lang w:eastAsia="es-DO"/>
            </w:rPr>
          </w:pPr>
          <w:r>
            <w:fldChar w:fldCharType="begin"/>
          </w:r>
          <w:r w:rsidR="00A727F1">
            <w:instrText xml:space="preserve"> TOC \o "1-3" \h \z \u </w:instrText>
          </w:r>
          <w:r>
            <w:fldChar w:fldCharType="separate"/>
          </w:r>
          <w:hyperlink w:anchor="_Toc374094132" w:history="1">
            <w:r w:rsidR="00AC0B17" w:rsidRPr="004E7A11">
              <w:rPr>
                <w:rStyle w:val="Hyperlink"/>
                <w:noProof/>
              </w:rPr>
              <w:t>Resumen Ejecutivo</w:t>
            </w:r>
            <w:r w:rsidR="00AC0B17">
              <w:rPr>
                <w:noProof/>
                <w:webHidden/>
              </w:rPr>
              <w:tab/>
            </w:r>
            <w:r w:rsidR="00AC0B17">
              <w:rPr>
                <w:noProof/>
                <w:webHidden/>
              </w:rPr>
              <w:fldChar w:fldCharType="begin"/>
            </w:r>
            <w:r w:rsidR="00AC0B17">
              <w:rPr>
                <w:noProof/>
                <w:webHidden/>
              </w:rPr>
              <w:instrText xml:space="preserve"> PAGEREF _Toc374094132 \h </w:instrText>
            </w:r>
            <w:r w:rsidR="00AC0B17">
              <w:rPr>
                <w:noProof/>
                <w:webHidden/>
              </w:rPr>
            </w:r>
            <w:r w:rsidR="00AC0B17">
              <w:rPr>
                <w:noProof/>
                <w:webHidden/>
              </w:rPr>
              <w:fldChar w:fldCharType="separate"/>
            </w:r>
            <w:r w:rsidR="00AC0B17">
              <w:rPr>
                <w:noProof/>
                <w:webHidden/>
              </w:rPr>
              <w:t>5</w:t>
            </w:r>
            <w:r w:rsidR="00AC0B17">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33" w:history="1">
            <w:r w:rsidRPr="004E7A11">
              <w:rPr>
                <w:rStyle w:val="Hyperlink"/>
                <w:noProof/>
              </w:rPr>
              <w:t>Descripción general del proyecto</w:t>
            </w:r>
            <w:r>
              <w:rPr>
                <w:noProof/>
                <w:webHidden/>
              </w:rPr>
              <w:tab/>
            </w:r>
            <w:r>
              <w:rPr>
                <w:noProof/>
                <w:webHidden/>
              </w:rPr>
              <w:fldChar w:fldCharType="begin"/>
            </w:r>
            <w:r>
              <w:rPr>
                <w:noProof/>
                <w:webHidden/>
              </w:rPr>
              <w:instrText xml:space="preserve"> PAGEREF _Toc374094133 \h </w:instrText>
            </w:r>
            <w:r>
              <w:rPr>
                <w:noProof/>
                <w:webHidden/>
              </w:rPr>
            </w:r>
            <w:r>
              <w:rPr>
                <w:noProof/>
                <w:webHidden/>
              </w:rPr>
              <w:fldChar w:fldCharType="separate"/>
            </w:r>
            <w:r>
              <w:rPr>
                <w:noProof/>
                <w:webHidden/>
              </w:rPr>
              <w:t>7</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34" w:history="1">
            <w:r w:rsidRPr="004E7A11">
              <w:rPr>
                <w:rStyle w:val="Hyperlink"/>
                <w:noProof/>
              </w:rPr>
              <w:t>Descripción del Proyecto</w:t>
            </w:r>
            <w:r>
              <w:rPr>
                <w:noProof/>
                <w:webHidden/>
              </w:rPr>
              <w:tab/>
            </w:r>
            <w:r>
              <w:rPr>
                <w:noProof/>
                <w:webHidden/>
              </w:rPr>
              <w:fldChar w:fldCharType="begin"/>
            </w:r>
            <w:r>
              <w:rPr>
                <w:noProof/>
                <w:webHidden/>
              </w:rPr>
              <w:instrText xml:space="preserve"> PAGEREF _Toc374094134 \h </w:instrText>
            </w:r>
            <w:r>
              <w:rPr>
                <w:noProof/>
                <w:webHidden/>
              </w:rPr>
            </w:r>
            <w:r>
              <w:rPr>
                <w:noProof/>
                <w:webHidden/>
              </w:rPr>
              <w:fldChar w:fldCharType="separate"/>
            </w:r>
            <w:r>
              <w:rPr>
                <w:noProof/>
                <w:webHidden/>
              </w:rPr>
              <w:t>7</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35" w:history="1">
            <w:r w:rsidRPr="004E7A11">
              <w:rPr>
                <w:rStyle w:val="Hyperlink"/>
                <w:noProof/>
              </w:rPr>
              <w:t>Objetivo General</w:t>
            </w:r>
            <w:r>
              <w:rPr>
                <w:noProof/>
                <w:webHidden/>
              </w:rPr>
              <w:tab/>
            </w:r>
            <w:r>
              <w:rPr>
                <w:noProof/>
                <w:webHidden/>
              </w:rPr>
              <w:fldChar w:fldCharType="begin"/>
            </w:r>
            <w:r>
              <w:rPr>
                <w:noProof/>
                <w:webHidden/>
              </w:rPr>
              <w:instrText xml:space="preserve"> PAGEREF _Toc374094135 \h </w:instrText>
            </w:r>
            <w:r>
              <w:rPr>
                <w:noProof/>
                <w:webHidden/>
              </w:rPr>
            </w:r>
            <w:r>
              <w:rPr>
                <w:noProof/>
                <w:webHidden/>
              </w:rPr>
              <w:fldChar w:fldCharType="separate"/>
            </w:r>
            <w:r>
              <w:rPr>
                <w:noProof/>
                <w:webHidden/>
              </w:rPr>
              <w:t>8</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36" w:history="1">
            <w:r w:rsidRPr="004E7A11">
              <w:rPr>
                <w:rStyle w:val="Hyperlink"/>
                <w:noProof/>
              </w:rPr>
              <w:t>Objetivos Específicos</w:t>
            </w:r>
            <w:r>
              <w:rPr>
                <w:noProof/>
                <w:webHidden/>
              </w:rPr>
              <w:tab/>
            </w:r>
            <w:r>
              <w:rPr>
                <w:noProof/>
                <w:webHidden/>
              </w:rPr>
              <w:fldChar w:fldCharType="begin"/>
            </w:r>
            <w:r>
              <w:rPr>
                <w:noProof/>
                <w:webHidden/>
              </w:rPr>
              <w:instrText xml:space="preserve"> PAGEREF _Toc374094136 \h </w:instrText>
            </w:r>
            <w:r>
              <w:rPr>
                <w:noProof/>
                <w:webHidden/>
              </w:rPr>
            </w:r>
            <w:r>
              <w:rPr>
                <w:noProof/>
                <w:webHidden/>
              </w:rPr>
              <w:fldChar w:fldCharType="separate"/>
            </w:r>
            <w:r>
              <w:rPr>
                <w:noProof/>
                <w:webHidden/>
              </w:rPr>
              <w:t>8</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37" w:history="1">
            <w:r w:rsidRPr="004E7A11">
              <w:rPr>
                <w:rStyle w:val="Hyperlink"/>
                <w:noProof/>
              </w:rPr>
              <w:t>Necesidad del Proyecto</w:t>
            </w:r>
            <w:r>
              <w:rPr>
                <w:noProof/>
                <w:webHidden/>
              </w:rPr>
              <w:tab/>
            </w:r>
            <w:r>
              <w:rPr>
                <w:noProof/>
                <w:webHidden/>
              </w:rPr>
              <w:fldChar w:fldCharType="begin"/>
            </w:r>
            <w:r>
              <w:rPr>
                <w:noProof/>
                <w:webHidden/>
              </w:rPr>
              <w:instrText xml:space="preserve"> PAGEREF _Toc374094137 \h </w:instrText>
            </w:r>
            <w:r>
              <w:rPr>
                <w:noProof/>
                <w:webHidden/>
              </w:rPr>
            </w:r>
            <w:r>
              <w:rPr>
                <w:noProof/>
                <w:webHidden/>
              </w:rPr>
              <w:fldChar w:fldCharType="separate"/>
            </w:r>
            <w:r>
              <w:rPr>
                <w:noProof/>
                <w:webHidden/>
              </w:rPr>
              <w:t>8</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38" w:history="1">
            <w:r w:rsidRPr="004E7A11">
              <w:rPr>
                <w:rStyle w:val="Hyperlink"/>
                <w:noProof/>
              </w:rPr>
              <w:t>Antecedentes del proyecto</w:t>
            </w:r>
            <w:r>
              <w:rPr>
                <w:noProof/>
                <w:webHidden/>
              </w:rPr>
              <w:tab/>
            </w:r>
            <w:r>
              <w:rPr>
                <w:noProof/>
                <w:webHidden/>
              </w:rPr>
              <w:fldChar w:fldCharType="begin"/>
            </w:r>
            <w:r>
              <w:rPr>
                <w:noProof/>
                <w:webHidden/>
              </w:rPr>
              <w:instrText xml:space="preserve"> PAGEREF _Toc374094138 \h </w:instrText>
            </w:r>
            <w:r>
              <w:rPr>
                <w:noProof/>
                <w:webHidden/>
              </w:rPr>
            </w:r>
            <w:r>
              <w:rPr>
                <w:noProof/>
                <w:webHidden/>
              </w:rPr>
              <w:fldChar w:fldCharType="separate"/>
            </w:r>
            <w:r>
              <w:rPr>
                <w:noProof/>
                <w:webHidden/>
              </w:rPr>
              <w:t>9</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39" w:history="1">
            <w:r w:rsidRPr="004E7A11">
              <w:rPr>
                <w:rStyle w:val="Hyperlink"/>
                <w:noProof/>
              </w:rPr>
              <w:t>Alcance del Proyecto</w:t>
            </w:r>
            <w:r>
              <w:rPr>
                <w:noProof/>
                <w:webHidden/>
              </w:rPr>
              <w:tab/>
            </w:r>
            <w:r>
              <w:rPr>
                <w:noProof/>
                <w:webHidden/>
              </w:rPr>
              <w:fldChar w:fldCharType="begin"/>
            </w:r>
            <w:r>
              <w:rPr>
                <w:noProof/>
                <w:webHidden/>
              </w:rPr>
              <w:instrText xml:space="preserve"> PAGEREF _Toc374094139 \h </w:instrText>
            </w:r>
            <w:r>
              <w:rPr>
                <w:noProof/>
                <w:webHidden/>
              </w:rPr>
            </w:r>
            <w:r>
              <w:rPr>
                <w:noProof/>
                <w:webHidden/>
              </w:rPr>
              <w:fldChar w:fldCharType="separate"/>
            </w:r>
            <w:r>
              <w:rPr>
                <w:noProof/>
                <w:webHidden/>
              </w:rPr>
              <w:t>10</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40" w:history="1">
            <w:r w:rsidRPr="004E7A11">
              <w:rPr>
                <w:rStyle w:val="Hyperlink"/>
                <w:noProof/>
              </w:rPr>
              <w:t>Descripción de los entregables del proyecto</w:t>
            </w:r>
            <w:r>
              <w:rPr>
                <w:noProof/>
                <w:webHidden/>
              </w:rPr>
              <w:tab/>
            </w:r>
            <w:r>
              <w:rPr>
                <w:noProof/>
                <w:webHidden/>
              </w:rPr>
              <w:fldChar w:fldCharType="begin"/>
            </w:r>
            <w:r>
              <w:rPr>
                <w:noProof/>
                <w:webHidden/>
              </w:rPr>
              <w:instrText xml:space="preserve"> PAGEREF _Toc374094140 \h </w:instrText>
            </w:r>
            <w:r>
              <w:rPr>
                <w:noProof/>
                <w:webHidden/>
              </w:rPr>
            </w:r>
            <w:r>
              <w:rPr>
                <w:noProof/>
                <w:webHidden/>
              </w:rPr>
              <w:fldChar w:fldCharType="separate"/>
            </w:r>
            <w:r>
              <w:rPr>
                <w:noProof/>
                <w:webHidden/>
              </w:rPr>
              <w:t>10</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41" w:history="1">
            <w:r w:rsidRPr="004E7A11">
              <w:rPr>
                <w:rStyle w:val="Hyperlink"/>
                <w:noProof/>
              </w:rPr>
              <w:t>Equipo de Trabajo</w:t>
            </w:r>
            <w:r>
              <w:rPr>
                <w:noProof/>
                <w:webHidden/>
              </w:rPr>
              <w:tab/>
            </w:r>
            <w:r>
              <w:rPr>
                <w:noProof/>
                <w:webHidden/>
              </w:rPr>
              <w:fldChar w:fldCharType="begin"/>
            </w:r>
            <w:r>
              <w:rPr>
                <w:noProof/>
                <w:webHidden/>
              </w:rPr>
              <w:instrText xml:space="preserve"> PAGEREF _Toc374094141 \h </w:instrText>
            </w:r>
            <w:r>
              <w:rPr>
                <w:noProof/>
                <w:webHidden/>
              </w:rPr>
            </w:r>
            <w:r>
              <w:rPr>
                <w:noProof/>
                <w:webHidden/>
              </w:rPr>
              <w:fldChar w:fldCharType="separate"/>
            </w:r>
            <w:r>
              <w:rPr>
                <w:noProof/>
                <w:webHidden/>
              </w:rPr>
              <w:t>11</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42" w:history="1">
            <w:r w:rsidRPr="004E7A11">
              <w:rPr>
                <w:rStyle w:val="Hyperlink"/>
                <w:noProof/>
              </w:rPr>
              <w:t>Miembros del Proyecto</w:t>
            </w:r>
            <w:r>
              <w:rPr>
                <w:noProof/>
                <w:webHidden/>
              </w:rPr>
              <w:tab/>
            </w:r>
            <w:r>
              <w:rPr>
                <w:noProof/>
                <w:webHidden/>
              </w:rPr>
              <w:fldChar w:fldCharType="begin"/>
            </w:r>
            <w:r>
              <w:rPr>
                <w:noProof/>
                <w:webHidden/>
              </w:rPr>
              <w:instrText xml:space="preserve"> PAGEREF _Toc374094142 \h </w:instrText>
            </w:r>
            <w:r>
              <w:rPr>
                <w:noProof/>
                <w:webHidden/>
              </w:rPr>
            </w:r>
            <w:r>
              <w:rPr>
                <w:noProof/>
                <w:webHidden/>
              </w:rPr>
              <w:fldChar w:fldCharType="separate"/>
            </w:r>
            <w:r>
              <w:rPr>
                <w:noProof/>
                <w:webHidden/>
              </w:rPr>
              <w:t>11</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43" w:history="1">
            <w:r w:rsidRPr="004E7A11">
              <w:rPr>
                <w:rStyle w:val="Hyperlink"/>
                <w:noProof/>
              </w:rPr>
              <w:t>Organigrama del Proyecto</w:t>
            </w:r>
            <w:r>
              <w:rPr>
                <w:noProof/>
                <w:webHidden/>
              </w:rPr>
              <w:tab/>
            </w:r>
            <w:r>
              <w:rPr>
                <w:noProof/>
                <w:webHidden/>
              </w:rPr>
              <w:fldChar w:fldCharType="begin"/>
            </w:r>
            <w:r>
              <w:rPr>
                <w:noProof/>
                <w:webHidden/>
              </w:rPr>
              <w:instrText xml:space="preserve"> PAGEREF _Toc374094143 \h </w:instrText>
            </w:r>
            <w:r>
              <w:rPr>
                <w:noProof/>
                <w:webHidden/>
              </w:rPr>
            </w:r>
            <w:r>
              <w:rPr>
                <w:noProof/>
                <w:webHidden/>
              </w:rPr>
              <w:fldChar w:fldCharType="separate"/>
            </w:r>
            <w:r>
              <w:rPr>
                <w:noProof/>
                <w:webHidden/>
              </w:rPr>
              <w:t>11</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44" w:history="1">
            <w:r w:rsidRPr="004E7A11">
              <w:rPr>
                <w:rStyle w:val="Hyperlink"/>
                <w:rFonts w:cs="Times New Roman"/>
                <w:noProof/>
              </w:rPr>
              <w:t>Descripción de las Funciones y responsabilidades</w:t>
            </w:r>
            <w:r>
              <w:rPr>
                <w:noProof/>
                <w:webHidden/>
              </w:rPr>
              <w:tab/>
            </w:r>
            <w:r>
              <w:rPr>
                <w:noProof/>
                <w:webHidden/>
              </w:rPr>
              <w:fldChar w:fldCharType="begin"/>
            </w:r>
            <w:r>
              <w:rPr>
                <w:noProof/>
                <w:webHidden/>
              </w:rPr>
              <w:instrText xml:space="preserve"> PAGEREF _Toc374094144 \h </w:instrText>
            </w:r>
            <w:r>
              <w:rPr>
                <w:noProof/>
                <w:webHidden/>
              </w:rPr>
            </w:r>
            <w:r>
              <w:rPr>
                <w:noProof/>
                <w:webHidden/>
              </w:rPr>
              <w:fldChar w:fldCharType="separate"/>
            </w:r>
            <w:r>
              <w:rPr>
                <w:noProof/>
                <w:webHidden/>
              </w:rPr>
              <w:t>12</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45" w:history="1">
            <w:r w:rsidRPr="004E7A11">
              <w:rPr>
                <w:rStyle w:val="Hyperlink"/>
                <w:noProof/>
              </w:rPr>
              <w:t>Descripción de los aspectos técnicos</w:t>
            </w:r>
            <w:r>
              <w:rPr>
                <w:noProof/>
                <w:webHidden/>
              </w:rPr>
              <w:tab/>
            </w:r>
            <w:r>
              <w:rPr>
                <w:noProof/>
                <w:webHidden/>
              </w:rPr>
              <w:fldChar w:fldCharType="begin"/>
            </w:r>
            <w:r>
              <w:rPr>
                <w:noProof/>
                <w:webHidden/>
              </w:rPr>
              <w:instrText xml:space="preserve"> PAGEREF _Toc374094145 \h </w:instrText>
            </w:r>
            <w:r>
              <w:rPr>
                <w:noProof/>
                <w:webHidden/>
              </w:rPr>
            </w:r>
            <w:r>
              <w:rPr>
                <w:noProof/>
                <w:webHidden/>
              </w:rPr>
              <w:fldChar w:fldCharType="separate"/>
            </w:r>
            <w:r>
              <w:rPr>
                <w:noProof/>
                <w:webHidden/>
              </w:rPr>
              <w:t>15</w:t>
            </w:r>
            <w:r>
              <w:rPr>
                <w:noProof/>
                <w:webHidden/>
              </w:rPr>
              <w:fldChar w:fldCharType="end"/>
            </w:r>
          </w:hyperlink>
        </w:p>
        <w:p w:rsidR="00AC0B17" w:rsidRDefault="00AC0B17">
          <w:pPr>
            <w:pStyle w:val="TOC3"/>
            <w:tabs>
              <w:tab w:val="right" w:leader="dot" w:pos="9350"/>
            </w:tabs>
            <w:rPr>
              <w:rFonts w:asciiTheme="minorHAnsi" w:eastAsiaTheme="minorEastAsia" w:hAnsiTheme="minorHAnsi"/>
              <w:noProof/>
              <w:sz w:val="22"/>
              <w:lang w:eastAsia="es-DO"/>
            </w:rPr>
          </w:pPr>
          <w:hyperlink w:anchor="_Toc374094146" w:history="1">
            <w:r w:rsidRPr="004E7A11">
              <w:rPr>
                <w:rStyle w:val="Hyperlink"/>
                <w:noProof/>
              </w:rPr>
              <w:t>Requerimiento de Hardware</w:t>
            </w:r>
            <w:r>
              <w:rPr>
                <w:noProof/>
                <w:webHidden/>
              </w:rPr>
              <w:tab/>
            </w:r>
            <w:r>
              <w:rPr>
                <w:noProof/>
                <w:webHidden/>
              </w:rPr>
              <w:fldChar w:fldCharType="begin"/>
            </w:r>
            <w:r>
              <w:rPr>
                <w:noProof/>
                <w:webHidden/>
              </w:rPr>
              <w:instrText xml:space="preserve"> PAGEREF _Toc374094146 \h </w:instrText>
            </w:r>
            <w:r>
              <w:rPr>
                <w:noProof/>
                <w:webHidden/>
              </w:rPr>
            </w:r>
            <w:r>
              <w:rPr>
                <w:noProof/>
                <w:webHidden/>
              </w:rPr>
              <w:fldChar w:fldCharType="separate"/>
            </w:r>
            <w:r>
              <w:rPr>
                <w:noProof/>
                <w:webHidden/>
              </w:rPr>
              <w:t>15</w:t>
            </w:r>
            <w:r>
              <w:rPr>
                <w:noProof/>
                <w:webHidden/>
              </w:rPr>
              <w:fldChar w:fldCharType="end"/>
            </w:r>
          </w:hyperlink>
        </w:p>
        <w:p w:rsidR="00AC0B17" w:rsidRDefault="00AC0B17">
          <w:pPr>
            <w:pStyle w:val="TOC3"/>
            <w:tabs>
              <w:tab w:val="right" w:leader="dot" w:pos="9350"/>
            </w:tabs>
            <w:rPr>
              <w:rFonts w:asciiTheme="minorHAnsi" w:eastAsiaTheme="minorEastAsia" w:hAnsiTheme="minorHAnsi"/>
              <w:noProof/>
              <w:sz w:val="22"/>
              <w:lang w:eastAsia="es-DO"/>
            </w:rPr>
          </w:pPr>
          <w:hyperlink w:anchor="_Toc374094147" w:history="1">
            <w:r w:rsidRPr="004E7A11">
              <w:rPr>
                <w:rStyle w:val="Hyperlink"/>
                <w:noProof/>
              </w:rPr>
              <w:t>Requerimiento de Software</w:t>
            </w:r>
            <w:r>
              <w:rPr>
                <w:noProof/>
                <w:webHidden/>
              </w:rPr>
              <w:tab/>
            </w:r>
            <w:r>
              <w:rPr>
                <w:noProof/>
                <w:webHidden/>
              </w:rPr>
              <w:fldChar w:fldCharType="begin"/>
            </w:r>
            <w:r>
              <w:rPr>
                <w:noProof/>
                <w:webHidden/>
              </w:rPr>
              <w:instrText xml:space="preserve"> PAGEREF _Toc374094147 \h </w:instrText>
            </w:r>
            <w:r>
              <w:rPr>
                <w:noProof/>
                <w:webHidden/>
              </w:rPr>
            </w:r>
            <w:r>
              <w:rPr>
                <w:noProof/>
                <w:webHidden/>
              </w:rPr>
              <w:fldChar w:fldCharType="separate"/>
            </w:r>
            <w:r>
              <w:rPr>
                <w:noProof/>
                <w:webHidden/>
              </w:rPr>
              <w:t>15</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48" w:history="1">
            <w:r w:rsidRPr="004E7A11">
              <w:rPr>
                <w:rStyle w:val="Hyperlink"/>
                <w:noProof/>
              </w:rPr>
              <w:t>Arquitectura técnica del Proyecto</w:t>
            </w:r>
            <w:r>
              <w:rPr>
                <w:noProof/>
                <w:webHidden/>
              </w:rPr>
              <w:tab/>
            </w:r>
            <w:r>
              <w:rPr>
                <w:noProof/>
                <w:webHidden/>
              </w:rPr>
              <w:fldChar w:fldCharType="begin"/>
            </w:r>
            <w:r>
              <w:rPr>
                <w:noProof/>
                <w:webHidden/>
              </w:rPr>
              <w:instrText xml:space="preserve"> PAGEREF _Toc374094148 \h </w:instrText>
            </w:r>
            <w:r>
              <w:rPr>
                <w:noProof/>
                <w:webHidden/>
              </w:rPr>
            </w:r>
            <w:r>
              <w:rPr>
                <w:noProof/>
                <w:webHidden/>
              </w:rPr>
              <w:fldChar w:fldCharType="separate"/>
            </w:r>
            <w:r>
              <w:rPr>
                <w:noProof/>
                <w:webHidden/>
              </w:rPr>
              <w:t>16</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49" w:history="1">
            <w:r w:rsidRPr="004E7A11">
              <w:rPr>
                <w:rStyle w:val="Hyperlink"/>
                <w:noProof/>
              </w:rPr>
              <w:t>Presupuesto</w:t>
            </w:r>
            <w:r>
              <w:rPr>
                <w:noProof/>
                <w:webHidden/>
              </w:rPr>
              <w:tab/>
            </w:r>
            <w:r>
              <w:rPr>
                <w:noProof/>
                <w:webHidden/>
              </w:rPr>
              <w:fldChar w:fldCharType="begin"/>
            </w:r>
            <w:r>
              <w:rPr>
                <w:noProof/>
                <w:webHidden/>
              </w:rPr>
              <w:instrText xml:space="preserve"> PAGEREF _Toc374094149 \h </w:instrText>
            </w:r>
            <w:r>
              <w:rPr>
                <w:noProof/>
                <w:webHidden/>
              </w:rPr>
            </w:r>
            <w:r>
              <w:rPr>
                <w:noProof/>
                <w:webHidden/>
              </w:rPr>
              <w:fldChar w:fldCharType="separate"/>
            </w:r>
            <w:r>
              <w:rPr>
                <w:noProof/>
                <w:webHidden/>
              </w:rPr>
              <w:t>18</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50" w:history="1">
            <w:r w:rsidRPr="004E7A11">
              <w:rPr>
                <w:rStyle w:val="Hyperlink"/>
                <w:noProof/>
              </w:rPr>
              <w:t>Lista de Actividades</w:t>
            </w:r>
            <w:r>
              <w:rPr>
                <w:noProof/>
                <w:webHidden/>
              </w:rPr>
              <w:tab/>
            </w:r>
            <w:r>
              <w:rPr>
                <w:noProof/>
                <w:webHidden/>
              </w:rPr>
              <w:fldChar w:fldCharType="begin"/>
            </w:r>
            <w:r>
              <w:rPr>
                <w:noProof/>
                <w:webHidden/>
              </w:rPr>
              <w:instrText xml:space="preserve"> PAGEREF _Toc374094150 \h </w:instrText>
            </w:r>
            <w:r>
              <w:rPr>
                <w:noProof/>
                <w:webHidden/>
              </w:rPr>
            </w:r>
            <w:r>
              <w:rPr>
                <w:noProof/>
                <w:webHidden/>
              </w:rPr>
              <w:fldChar w:fldCharType="separate"/>
            </w:r>
            <w:r>
              <w:rPr>
                <w:noProof/>
                <w:webHidden/>
              </w:rPr>
              <w:t>19</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51" w:history="1">
            <w:r w:rsidRPr="004E7A11">
              <w:rPr>
                <w:rStyle w:val="Hyperlink"/>
                <w:noProof/>
              </w:rPr>
              <w:t>Descripción de actividades</w:t>
            </w:r>
            <w:r>
              <w:rPr>
                <w:noProof/>
                <w:webHidden/>
              </w:rPr>
              <w:tab/>
            </w:r>
            <w:r>
              <w:rPr>
                <w:noProof/>
                <w:webHidden/>
              </w:rPr>
              <w:fldChar w:fldCharType="begin"/>
            </w:r>
            <w:r>
              <w:rPr>
                <w:noProof/>
                <w:webHidden/>
              </w:rPr>
              <w:instrText xml:space="preserve"> PAGEREF _Toc374094151 \h </w:instrText>
            </w:r>
            <w:r>
              <w:rPr>
                <w:noProof/>
                <w:webHidden/>
              </w:rPr>
            </w:r>
            <w:r>
              <w:rPr>
                <w:noProof/>
                <w:webHidden/>
              </w:rPr>
              <w:fldChar w:fldCharType="separate"/>
            </w:r>
            <w:r>
              <w:rPr>
                <w:noProof/>
                <w:webHidden/>
              </w:rPr>
              <w:t>20</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52" w:history="1">
            <w:r w:rsidRPr="004E7A11">
              <w:rPr>
                <w:rStyle w:val="Hyperlink"/>
                <w:noProof/>
              </w:rPr>
              <w:t>Matriz de precedencia</w:t>
            </w:r>
            <w:r>
              <w:rPr>
                <w:noProof/>
                <w:webHidden/>
              </w:rPr>
              <w:tab/>
            </w:r>
            <w:r>
              <w:rPr>
                <w:noProof/>
                <w:webHidden/>
              </w:rPr>
              <w:fldChar w:fldCharType="begin"/>
            </w:r>
            <w:r>
              <w:rPr>
                <w:noProof/>
                <w:webHidden/>
              </w:rPr>
              <w:instrText xml:space="preserve"> PAGEREF _Toc374094152 \h </w:instrText>
            </w:r>
            <w:r>
              <w:rPr>
                <w:noProof/>
                <w:webHidden/>
              </w:rPr>
            </w:r>
            <w:r>
              <w:rPr>
                <w:noProof/>
                <w:webHidden/>
              </w:rPr>
              <w:fldChar w:fldCharType="separate"/>
            </w:r>
            <w:r>
              <w:rPr>
                <w:noProof/>
                <w:webHidden/>
              </w:rPr>
              <w:t>28</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53" w:history="1">
            <w:r w:rsidRPr="004E7A11">
              <w:rPr>
                <w:rStyle w:val="Hyperlink"/>
                <w:noProof/>
              </w:rPr>
              <w:t>Matriz de Tiempo</w:t>
            </w:r>
            <w:r>
              <w:rPr>
                <w:noProof/>
                <w:webHidden/>
              </w:rPr>
              <w:tab/>
            </w:r>
            <w:r>
              <w:rPr>
                <w:noProof/>
                <w:webHidden/>
              </w:rPr>
              <w:fldChar w:fldCharType="begin"/>
            </w:r>
            <w:r>
              <w:rPr>
                <w:noProof/>
                <w:webHidden/>
              </w:rPr>
              <w:instrText xml:space="preserve"> PAGEREF _Toc374094153 \h </w:instrText>
            </w:r>
            <w:r>
              <w:rPr>
                <w:noProof/>
                <w:webHidden/>
              </w:rPr>
            </w:r>
            <w:r>
              <w:rPr>
                <w:noProof/>
                <w:webHidden/>
              </w:rPr>
              <w:fldChar w:fldCharType="separate"/>
            </w:r>
            <w:r>
              <w:rPr>
                <w:noProof/>
                <w:webHidden/>
              </w:rPr>
              <w:t>30</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54" w:history="1">
            <w:r w:rsidRPr="004E7A11">
              <w:rPr>
                <w:rStyle w:val="Hyperlink"/>
                <w:noProof/>
              </w:rPr>
              <w:t>Matriz de información</w:t>
            </w:r>
            <w:r>
              <w:rPr>
                <w:noProof/>
                <w:webHidden/>
              </w:rPr>
              <w:tab/>
            </w:r>
            <w:r>
              <w:rPr>
                <w:noProof/>
                <w:webHidden/>
              </w:rPr>
              <w:fldChar w:fldCharType="begin"/>
            </w:r>
            <w:r>
              <w:rPr>
                <w:noProof/>
                <w:webHidden/>
              </w:rPr>
              <w:instrText xml:space="preserve"> PAGEREF _Toc374094154 \h </w:instrText>
            </w:r>
            <w:r>
              <w:rPr>
                <w:noProof/>
                <w:webHidden/>
              </w:rPr>
            </w:r>
            <w:r>
              <w:rPr>
                <w:noProof/>
                <w:webHidden/>
              </w:rPr>
              <w:fldChar w:fldCharType="separate"/>
            </w:r>
            <w:r>
              <w:rPr>
                <w:noProof/>
                <w:webHidden/>
              </w:rPr>
              <w:t>32</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55" w:history="1">
            <w:r w:rsidRPr="004E7A11">
              <w:rPr>
                <w:rStyle w:val="Hyperlink"/>
                <w:noProof/>
              </w:rPr>
              <w:t>Matriz de Riesgos</w:t>
            </w:r>
            <w:r>
              <w:rPr>
                <w:noProof/>
                <w:webHidden/>
              </w:rPr>
              <w:tab/>
            </w:r>
            <w:r>
              <w:rPr>
                <w:noProof/>
                <w:webHidden/>
              </w:rPr>
              <w:fldChar w:fldCharType="begin"/>
            </w:r>
            <w:r>
              <w:rPr>
                <w:noProof/>
                <w:webHidden/>
              </w:rPr>
              <w:instrText xml:space="preserve"> PAGEREF _Toc374094155 \h </w:instrText>
            </w:r>
            <w:r>
              <w:rPr>
                <w:noProof/>
                <w:webHidden/>
              </w:rPr>
            </w:r>
            <w:r>
              <w:rPr>
                <w:noProof/>
                <w:webHidden/>
              </w:rPr>
              <w:fldChar w:fldCharType="separate"/>
            </w:r>
            <w:r>
              <w:rPr>
                <w:noProof/>
                <w:webHidden/>
              </w:rPr>
              <w:t>34</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56" w:history="1">
            <w:r w:rsidRPr="004E7A11">
              <w:rPr>
                <w:rStyle w:val="Hyperlink"/>
                <w:noProof/>
              </w:rPr>
              <w:t>Matriz de Costos</w:t>
            </w:r>
            <w:r>
              <w:rPr>
                <w:noProof/>
                <w:webHidden/>
              </w:rPr>
              <w:tab/>
            </w:r>
            <w:r>
              <w:rPr>
                <w:noProof/>
                <w:webHidden/>
              </w:rPr>
              <w:fldChar w:fldCharType="begin"/>
            </w:r>
            <w:r>
              <w:rPr>
                <w:noProof/>
                <w:webHidden/>
              </w:rPr>
              <w:instrText xml:space="preserve"> PAGEREF _Toc374094156 \h </w:instrText>
            </w:r>
            <w:r>
              <w:rPr>
                <w:noProof/>
                <w:webHidden/>
              </w:rPr>
            </w:r>
            <w:r>
              <w:rPr>
                <w:noProof/>
                <w:webHidden/>
              </w:rPr>
              <w:fldChar w:fldCharType="separate"/>
            </w:r>
            <w:r>
              <w:rPr>
                <w:noProof/>
                <w:webHidden/>
              </w:rPr>
              <w:t>35</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57" w:history="1">
            <w:r w:rsidRPr="004E7A11">
              <w:rPr>
                <w:rStyle w:val="Hyperlink"/>
                <w:noProof/>
              </w:rPr>
              <w:t>Descripción de las limitaciones de recursos</w:t>
            </w:r>
            <w:r>
              <w:rPr>
                <w:noProof/>
                <w:webHidden/>
              </w:rPr>
              <w:tab/>
            </w:r>
            <w:r>
              <w:rPr>
                <w:noProof/>
                <w:webHidden/>
              </w:rPr>
              <w:fldChar w:fldCharType="begin"/>
            </w:r>
            <w:r>
              <w:rPr>
                <w:noProof/>
                <w:webHidden/>
              </w:rPr>
              <w:instrText xml:space="preserve"> PAGEREF _Toc374094157 \h </w:instrText>
            </w:r>
            <w:r>
              <w:rPr>
                <w:noProof/>
                <w:webHidden/>
              </w:rPr>
            </w:r>
            <w:r>
              <w:rPr>
                <w:noProof/>
                <w:webHidden/>
              </w:rPr>
              <w:fldChar w:fldCharType="separate"/>
            </w:r>
            <w:r>
              <w:rPr>
                <w:noProof/>
                <w:webHidden/>
              </w:rPr>
              <w:t>37</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58" w:history="1">
            <w:r w:rsidRPr="004E7A11">
              <w:rPr>
                <w:rStyle w:val="Hyperlink"/>
                <w:noProof/>
              </w:rPr>
              <w:t>Calendario de ejecución del proyecto</w:t>
            </w:r>
            <w:r>
              <w:rPr>
                <w:noProof/>
                <w:webHidden/>
              </w:rPr>
              <w:tab/>
            </w:r>
            <w:r>
              <w:rPr>
                <w:noProof/>
                <w:webHidden/>
              </w:rPr>
              <w:fldChar w:fldCharType="begin"/>
            </w:r>
            <w:r>
              <w:rPr>
                <w:noProof/>
                <w:webHidden/>
              </w:rPr>
              <w:instrText xml:space="preserve"> PAGEREF _Toc374094158 \h </w:instrText>
            </w:r>
            <w:r>
              <w:rPr>
                <w:noProof/>
                <w:webHidden/>
              </w:rPr>
            </w:r>
            <w:r>
              <w:rPr>
                <w:noProof/>
                <w:webHidden/>
              </w:rPr>
              <w:fldChar w:fldCharType="separate"/>
            </w:r>
            <w:r>
              <w:rPr>
                <w:noProof/>
                <w:webHidden/>
              </w:rPr>
              <w:t>38</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59" w:history="1">
            <w:r>
              <w:rPr>
                <w:noProof/>
                <w:webHidden/>
              </w:rPr>
              <w:tab/>
            </w:r>
            <w:r>
              <w:rPr>
                <w:noProof/>
                <w:webHidden/>
              </w:rPr>
              <w:fldChar w:fldCharType="begin"/>
            </w:r>
            <w:r>
              <w:rPr>
                <w:noProof/>
                <w:webHidden/>
              </w:rPr>
              <w:instrText xml:space="preserve"> PAGEREF _Toc374094159 \h </w:instrText>
            </w:r>
            <w:r>
              <w:rPr>
                <w:noProof/>
                <w:webHidden/>
              </w:rPr>
            </w:r>
            <w:r>
              <w:rPr>
                <w:noProof/>
                <w:webHidden/>
              </w:rPr>
              <w:fldChar w:fldCharType="separate"/>
            </w:r>
            <w:r>
              <w:rPr>
                <w:noProof/>
                <w:webHidden/>
              </w:rPr>
              <w:t>38</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60" w:history="1">
            <w:r w:rsidRPr="004E7A11">
              <w:rPr>
                <w:rStyle w:val="Hyperlink"/>
                <w:noProof/>
              </w:rPr>
              <w:t>Diagrama de Gantt (MS Project)</w:t>
            </w:r>
            <w:r>
              <w:rPr>
                <w:noProof/>
                <w:webHidden/>
              </w:rPr>
              <w:tab/>
            </w:r>
            <w:r>
              <w:rPr>
                <w:noProof/>
                <w:webHidden/>
              </w:rPr>
              <w:fldChar w:fldCharType="begin"/>
            </w:r>
            <w:r>
              <w:rPr>
                <w:noProof/>
                <w:webHidden/>
              </w:rPr>
              <w:instrText xml:space="preserve"> PAGEREF _Toc374094160 \h </w:instrText>
            </w:r>
            <w:r>
              <w:rPr>
                <w:noProof/>
                <w:webHidden/>
              </w:rPr>
            </w:r>
            <w:r>
              <w:rPr>
                <w:noProof/>
                <w:webHidden/>
              </w:rPr>
              <w:fldChar w:fldCharType="separate"/>
            </w:r>
            <w:r>
              <w:rPr>
                <w:noProof/>
                <w:webHidden/>
              </w:rPr>
              <w:t>39</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61" w:history="1">
            <w:r w:rsidRPr="004E7A11">
              <w:rPr>
                <w:rStyle w:val="Hyperlink"/>
                <w:noProof/>
              </w:rPr>
              <w:t>Herramientas de seguimientos y control</w:t>
            </w:r>
            <w:r>
              <w:rPr>
                <w:noProof/>
                <w:webHidden/>
              </w:rPr>
              <w:tab/>
            </w:r>
            <w:r>
              <w:rPr>
                <w:noProof/>
                <w:webHidden/>
              </w:rPr>
              <w:fldChar w:fldCharType="begin"/>
            </w:r>
            <w:r>
              <w:rPr>
                <w:noProof/>
                <w:webHidden/>
              </w:rPr>
              <w:instrText xml:space="preserve"> PAGEREF _Toc374094161 \h </w:instrText>
            </w:r>
            <w:r>
              <w:rPr>
                <w:noProof/>
                <w:webHidden/>
              </w:rPr>
            </w:r>
            <w:r>
              <w:rPr>
                <w:noProof/>
                <w:webHidden/>
              </w:rPr>
              <w:fldChar w:fldCharType="separate"/>
            </w:r>
            <w:r>
              <w:rPr>
                <w:noProof/>
                <w:webHidden/>
              </w:rPr>
              <w:t>40</w:t>
            </w:r>
            <w:r>
              <w:rPr>
                <w:noProof/>
                <w:webHidden/>
              </w:rPr>
              <w:fldChar w:fldCharType="end"/>
            </w:r>
          </w:hyperlink>
        </w:p>
        <w:p w:rsidR="00AC0B17" w:rsidRDefault="00AC0B17">
          <w:pPr>
            <w:pStyle w:val="TOC1"/>
            <w:tabs>
              <w:tab w:val="right" w:leader="dot" w:pos="9350"/>
            </w:tabs>
            <w:rPr>
              <w:rFonts w:asciiTheme="minorHAnsi" w:eastAsiaTheme="minorEastAsia" w:hAnsiTheme="minorHAnsi"/>
              <w:noProof/>
              <w:sz w:val="22"/>
              <w:lang w:eastAsia="es-DO"/>
            </w:rPr>
          </w:pPr>
          <w:hyperlink w:anchor="_Toc374094162" w:history="1">
            <w:r w:rsidRPr="004E7A11">
              <w:rPr>
                <w:rStyle w:val="Hyperlink"/>
                <w:noProof/>
              </w:rPr>
              <w:t>Anexos</w:t>
            </w:r>
            <w:r>
              <w:rPr>
                <w:noProof/>
                <w:webHidden/>
              </w:rPr>
              <w:tab/>
            </w:r>
            <w:r>
              <w:rPr>
                <w:noProof/>
                <w:webHidden/>
              </w:rPr>
              <w:fldChar w:fldCharType="begin"/>
            </w:r>
            <w:r>
              <w:rPr>
                <w:noProof/>
                <w:webHidden/>
              </w:rPr>
              <w:instrText xml:space="preserve"> PAGEREF _Toc374094162 \h </w:instrText>
            </w:r>
            <w:r>
              <w:rPr>
                <w:noProof/>
                <w:webHidden/>
              </w:rPr>
            </w:r>
            <w:r>
              <w:rPr>
                <w:noProof/>
                <w:webHidden/>
              </w:rPr>
              <w:fldChar w:fldCharType="separate"/>
            </w:r>
            <w:r>
              <w:rPr>
                <w:noProof/>
                <w:webHidden/>
              </w:rPr>
              <w:t>41</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63" w:history="1">
            <w:r w:rsidRPr="004E7A11">
              <w:rPr>
                <w:rStyle w:val="Hyperlink"/>
                <w:noProof/>
              </w:rPr>
              <w:t>Hoja de Historia Clínica página 1</w:t>
            </w:r>
            <w:r>
              <w:rPr>
                <w:noProof/>
                <w:webHidden/>
              </w:rPr>
              <w:tab/>
            </w:r>
            <w:r>
              <w:rPr>
                <w:noProof/>
                <w:webHidden/>
              </w:rPr>
              <w:fldChar w:fldCharType="begin"/>
            </w:r>
            <w:r>
              <w:rPr>
                <w:noProof/>
                <w:webHidden/>
              </w:rPr>
              <w:instrText xml:space="preserve"> PAGEREF _Toc374094163 \h </w:instrText>
            </w:r>
            <w:r>
              <w:rPr>
                <w:noProof/>
                <w:webHidden/>
              </w:rPr>
            </w:r>
            <w:r>
              <w:rPr>
                <w:noProof/>
                <w:webHidden/>
              </w:rPr>
              <w:fldChar w:fldCharType="separate"/>
            </w:r>
            <w:r>
              <w:rPr>
                <w:noProof/>
                <w:webHidden/>
              </w:rPr>
              <w:t>42</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64" w:history="1">
            <w:r w:rsidRPr="004E7A11">
              <w:rPr>
                <w:rStyle w:val="Hyperlink"/>
                <w:noProof/>
              </w:rPr>
              <w:t>Hoja de Historia Clínica página 2</w:t>
            </w:r>
            <w:r>
              <w:rPr>
                <w:noProof/>
                <w:webHidden/>
              </w:rPr>
              <w:tab/>
            </w:r>
            <w:r>
              <w:rPr>
                <w:noProof/>
                <w:webHidden/>
              </w:rPr>
              <w:fldChar w:fldCharType="begin"/>
            </w:r>
            <w:r>
              <w:rPr>
                <w:noProof/>
                <w:webHidden/>
              </w:rPr>
              <w:instrText xml:space="preserve"> PAGEREF _Toc374094164 \h </w:instrText>
            </w:r>
            <w:r>
              <w:rPr>
                <w:noProof/>
                <w:webHidden/>
              </w:rPr>
            </w:r>
            <w:r>
              <w:rPr>
                <w:noProof/>
                <w:webHidden/>
              </w:rPr>
              <w:fldChar w:fldCharType="separate"/>
            </w:r>
            <w:r>
              <w:rPr>
                <w:noProof/>
                <w:webHidden/>
              </w:rPr>
              <w:t>43</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65" w:history="1">
            <w:r w:rsidRPr="004E7A11">
              <w:rPr>
                <w:rStyle w:val="Hyperlink"/>
                <w:noProof/>
              </w:rPr>
              <w:t>Recetario Dr. Fredy Figueroa</w:t>
            </w:r>
            <w:r>
              <w:rPr>
                <w:noProof/>
                <w:webHidden/>
              </w:rPr>
              <w:tab/>
            </w:r>
            <w:r>
              <w:rPr>
                <w:noProof/>
                <w:webHidden/>
              </w:rPr>
              <w:fldChar w:fldCharType="begin"/>
            </w:r>
            <w:r>
              <w:rPr>
                <w:noProof/>
                <w:webHidden/>
              </w:rPr>
              <w:instrText xml:space="preserve"> PAGEREF _Toc374094165 \h </w:instrText>
            </w:r>
            <w:r>
              <w:rPr>
                <w:noProof/>
                <w:webHidden/>
              </w:rPr>
            </w:r>
            <w:r>
              <w:rPr>
                <w:noProof/>
                <w:webHidden/>
              </w:rPr>
              <w:fldChar w:fldCharType="separate"/>
            </w:r>
            <w:r>
              <w:rPr>
                <w:noProof/>
                <w:webHidden/>
              </w:rPr>
              <w:t>44</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66" w:history="1">
            <w:r w:rsidRPr="004E7A11">
              <w:rPr>
                <w:rStyle w:val="Hyperlink"/>
                <w:noProof/>
              </w:rPr>
              <w:t>Diagrama de Casos de Uso</w:t>
            </w:r>
            <w:r>
              <w:rPr>
                <w:noProof/>
                <w:webHidden/>
              </w:rPr>
              <w:tab/>
            </w:r>
            <w:r>
              <w:rPr>
                <w:noProof/>
                <w:webHidden/>
              </w:rPr>
              <w:fldChar w:fldCharType="begin"/>
            </w:r>
            <w:r>
              <w:rPr>
                <w:noProof/>
                <w:webHidden/>
              </w:rPr>
              <w:instrText xml:space="preserve"> PAGEREF _Toc374094166 \h </w:instrText>
            </w:r>
            <w:r>
              <w:rPr>
                <w:noProof/>
                <w:webHidden/>
              </w:rPr>
            </w:r>
            <w:r>
              <w:rPr>
                <w:noProof/>
                <w:webHidden/>
              </w:rPr>
              <w:fldChar w:fldCharType="separate"/>
            </w:r>
            <w:r>
              <w:rPr>
                <w:noProof/>
                <w:webHidden/>
              </w:rPr>
              <w:t>45</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67" w:history="1">
            <w:r w:rsidRPr="004E7A11">
              <w:rPr>
                <w:rStyle w:val="Hyperlink"/>
                <w:noProof/>
              </w:rPr>
              <w:t>Descripciones de Caso de Uso</w:t>
            </w:r>
            <w:r>
              <w:rPr>
                <w:noProof/>
                <w:webHidden/>
              </w:rPr>
              <w:tab/>
            </w:r>
            <w:r>
              <w:rPr>
                <w:noProof/>
                <w:webHidden/>
              </w:rPr>
              <w:fldChar w:fldCharType="begin"/>
            </w:r>
            <w:r>
              <w:rPr>
                <w:noProof/>
                <w:webHidden/>
              </w:rPr>
              <w:instrText xml:space="preserve"> PAGEREF _Toc374094167 \h </w:instrText>
            </w:r>
            <w:r>
              <w:rPr>
                <w:noProof/>
                <w:webHidden/>
              </w:rPr>
            </w:r>
            <w:r>
              <w:rPr>
                <w:noProof/>
                <w:webHidden/>
              </w:rPr>
              <w:fldChar w:fldCharType="separate"/>
            </w:r>
            <w:r>
              <w:rPr>
                <w:noProof/>
                <w:webHidden/>
              </w:rPr>
              <w:t>47</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68" w:history="1">
            <w:r w:rsidRPr="004E7A11">
              <w:rPr>
                <w:rStyle w:val="Hyperlink"/>
                <w:noProof/>
              </w:rPr>
              <w:t>Diagramas de Secuencia del Sistema</w:t>
            </w:r>
            <w:r>
              <w:rPr>
                <w:noProof/>
                <w:webHidden/>
              </w:rPr>
              <w:tab/>
            </w:r>
            <w:r>
              <w:rPr>
                <w:noProof/>
                <w:webHidden/>
              </w:rPr>
              <w:fldChar w:fldCharType="begin"/>
            </w:r>
            <w:r>
              <w:rPr>
                <w:noProof/>
                <w:webHidden/>
              </w:rPr>
              <w:instrText xml:space="preserve"> PAGEREF _Toc374094168 \h </w:instrText>
            </w:r>
            <w:r>
              <w:rPr>
                <w:noProof/>
                <w:webHidden/>
              </w:rPr>
            </w:r>
            <w:r>
              <w:rPr>
                <w:noProof/>
                <w:webHidden/>
              </w:rPr>
              <w:fldChar w:fldCharType="separate"/>
            </w:r>
            <w:r>
              <w:rPr>
                <w:noProof/>
                <w:webHidden/>
              </w:rPr>
              <w:t>87</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69" w:history="1">
            <w:r w:rsidRPr="004E7A11">
              <w:rPr>
                <w:rStyle w:val="Hyperlink"/>
                <w:noProof/>
              </w:rPr>
              <w:t>Diagramas de Secuencia de Diseño</w:t>
            </w:r>
            <w:r>
              <w:rPr>
                <w:noProof/>
                <w:webHidden/>
              </w:rPr>
              <w:tab/>
            </w:r>
            <w:r>
              <w:rPr>
                <w:noProof/>
                <w:webHidden/>
              </w:rPr>
              <w:fldChar w:fldCharType="begin"/>
            </w:r>
            <w:r>
              <w:rPr>
                <w:noProof/>
                <w:webHidden/>
              </w:rPr>
              <w:instrText xml:space="preserve"> PAGEREF _Toc374094169 \h </w:instrText>
            </w:r>
            <w:r>
              <w:rPr>
                <w:noProof/>
                <w:webHidden/>
              </w:rPr>
            </w:r>
            <w:r>
              <w:rPr>
                <w:noProof/>
                <w:webHidden/>
              </w:rPr>
              <w:fldChar w:fldCharType="separate"/>
            </w:r>
            <w:r>
              <w:rPr>
                <w:noProof/>
                <w:webHidden/>
              </w:rPr>
              <w:t>125</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70" w:history="1">
            <w:r w:rsidRPr="004E7A11">
              <w:rPr>
                <w:rStyle w:val="Hyperlink"/>
                <w:noProof/>
              </w:rPr>
              <w:t>Diagrama de Modelo del Dominio</w:t>
            </w:r>
            <w:r>
              <w:rPr>
                <w:noProof/>
                <w:webHidden/>
              </w:rPr>
              <w:tab/>
            </w:r>
            <w:r>
              <w:rPr>
                <w:noProof/>
                <w:webHidden/>
              </w:rPr>
              <w:fldChar w:fldCharType="begin"/>
            </w:r>
            <w:r>
              <w:rPr>
                <w:noProof/>
                <w:webHidden/>
              </w:rPr>
              <w:instrText xml:space="preserve"> PAGEREF _Toc374094170 \h </w:instrText>
            </w:r>
            <w:r>
              <w:rPr>
                <w:noProof/>
                <w:webHidden/>
              </w:rPr>
            </w:r>
            <w:r>
              <w:rPr>
                <w:noProof/>
                <w:webHidden/>
              </w:rPr>
              <w:fldChar w:fldCharType="separate"/>
            </w:r>
            <w:r>
              <w:rPr>
                <w:noProof/>
                <w:webHidden/>
              </w:rPr>
              <w:t>161</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71" w:history="1">
            <w:r w:rsidRPr="004E7A11">
              <w:rPr>
                <w:rStyle w:val="Hyperlink"/>
                <w:noProof/>
              </w:rPr>
              <w:t>Diagramas de Paquetes</w:t>
            </w:r>
            <w:r>
              <w:rPr>
                <w:noProof/>
                <w:webHidden/>
              </w:rPr>
              <w:tab/>
            </w:r>
            <w:r>
              <w:rPr>
                <w:noProof/>
                <w:webHidden/>
              </w:rPr>
              <w:fldChar w:fldCharType="begin"/>
            </w:r>
            <w:r>
              <w:rPr>
                <w:noProof/>
                <w:webHidden/>
              </w:rPr>
              <w:instrText xml:space="preserve"> PAGEREF _Toc374094171 \h </w:instrText>
            </w:r>
            <w:r>
              <w:rPr>
                <w:noProof/>
                <w:webHidden/>
              </w:rPr>
            </w:r>
            <w:r>
              <w:rPr>
                <w:noProof/>
                <w:webHidden/>
              </w:rPr>
              <w:fldChar w:fldCharType="separate"/>
            </w:r>
            <w:r>
              <w:rPr>
                <w:noProof/>
                <w:webHidden/>
              </w:rPr>
              <w:t>163</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72" w:history="1">
            <w:r w:rsidRPr="004E7A11">
              <w:rPr>
                <w:rStyle w:val="Hyperlink"/>
                <w:noProof/>
              </w:rPr>
              <w:t>Diagrama de Base de Datos</w:t>
            </w:r>
            <w:r>
              <w:rPr>
                <w:noProof/>
                <w:webHidden/>
              </w:rPr>
              <w:tab/>
            </w:r>
            <w:r>
              <w:rPr>
                <w:noProof/>
                <w:webHidden/>
              </w:rPr>
              <w:fldChar w:fldCharType="begin"/>
            </w:r>
            <w:r>
              <w:rPr>
                <w:noProof/>
                <w:webHidden/>
              </w:rPr>
              <w:instrText xml:space="preserve"> PAGEREF _Toc374094172 \h </w:instrText>
            </w:r>
            <w:r>
              <w:rPr>
                <w:noProof/>
                <w:webHidden/>
              </w:rPr>
            </w:r>
            <w:r>
              <w:rPr>
                <w:noProof/>
                <w:webHidden/>
              </w:rPr>
              <w:fldChar w:fldCharType="separate"/>
            </w:r>
            <w:r>
              <w:rPr>
                <w:noProof/>
                <w:webHidden/>
              </w:rPr>
              <w:t>166</w:t>
            </w:r>
            <w:r>
              <w:rPr>
                <w:noProof/>
                <w:webHidden/>
              </w:rPr>
              <w:fldChar w:fldCharType="end"/>
            </w:r>
          </w:hyperlink>
        </w:p>
        <w:p w:rsidR="00AC0B17" w:rsidRDefault="00AC0B17">
          <w:pPr>
            <w:pStyle w:val="TOC2"/>
            <w:tabs>
              <w:tab w:val="right" w:leader="dot" w:pos="9350"/>
            </w:tabs>
            <w:rPr>
              <w:rFonts w:asciiTheme="minorHAnsi" w:eastAsiaTheme="minorEastAsia" w:hAnsiTheme="minorHAnsi"/>
              <w:noProof/>
              <w:sz w:val="22"/>
              <w:lang w:eastAsia="es-DO"/>
            </w:rPr>
          </w:pPr>
          <w:hyperlink w:anchor="_Toc374094173" w:history="1">
            <w:r w:rsidRPr="004E7A11">
              <w:rPr>
                <w:rStyle w:val="Hyperlink"/>
                <w:noProof/>
              </w:rPr>
              <w:t>Pantallas o Mockups del Sistema</w:t>
            </w:r>
            <w:r>
              <w:rPr>
                <w:noProof/>
                <w:webHidden/>
              </w:rPr>
              <w:tab/>
            </w:r>
            <w:r>
              <w:rPr>
                <w:noProof/>
                <w:webHidden/>
              </w:rPr>
              <w:fldChar w:fldCharType="begin"/>
            </w:r>
            <w:r>
              <w:rPr>
                <w:noProof/>
                <w:webHidden/>
              </w:rPr>
              <w:instrText xml:space="preserve"> PAGEREF _Toc374094173 \h </w:instrText>
            </w:r>
            <w:r>
              <w:rPr>
                <w:noProof/>
                <w:webHidden/>
              </w:rPr>
            </w:r>
            <w:r>
              <w:rPr>
                <w:noProof/>
                <w:webHidden/>
              </w:rPr>
              <w:fldChar w:fldCharType="separate"/>
            </w:r>
            <w:r>
              <w:rPr>
                <w:noProof/>
                <w:webHidden/>
              </w:rPr>
              <w:t>168</w:t>
            </w:r>
            <w:r>
              <w:rPr>
                <w:noProof/>
                <w:webHidden/>
              </w:rPr>
              <w:fldChar w:fldCharType="end"/>
            </w:r>
          </w:hyperlink>
        </w:p>
        <w:p w:rsidR="00A727F1" w:rsidRDefault="002C0A57">
          <w:r>
            <w:rPr>
              <w:b/>
              <w:bCs/>
              <w:lang w:val="es-ES"/>
            </w:rPr>
            <w:fldChar w:fldCharType="end"/>
          </w:r>
        </w:p>
      </w:sdtContent>
    </w:sdt>
    <w:p w:rsidR="00A727F1" w:rsidRDefault="00A727F1" w:rsidP="00DA1CD4">
      <w:pPr>
        <w:pStyle w:val="Heading1"/>
      </w:pPr>
    </w:p>
    <w:p w:rsidR="00A727F1" w:rsidRDefault="00A727F1" w:rsidP="00DA1CD4">
      <w:pPr>
        <w:pStyle w:val="Heading1"/>
      </w:pPr>
    </w:p>
    <w:p w:rsidR="00A727F1" w:rsidRDefault="00A727F1" w:rsidP="00DA1CD4">
      <w:pPr>
        <w:pStyle w:val="Heading1"/>
      </w:pPr>
    </w:p>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A727F1" w:rsidRDefault="00A727F1" w:rsidP="00A727F1"/>
    <w:p w:rsidR="00286E3F" w:rsidRDefault="00286E3F" w:rsidP="00A727F1">
      <w:pPr>
        <w:sectPr w:rsidR="00286E3F" w:rsidSect="00286E3F">
          <w:headerReference w:type="default" r:id="rId8"/>
          <w:footerReference w:type="default" r:id="rId9"/>
          <w:pgSz w:w="12240" w:h="15840"/>
          <w:pgMar w:top="1440" w:right="1440" w:bottom="1440" w:left="1440" w:header="720" w:footer="720" w:gutter="0"/>
          <w:pgNumType w:fmt="lowerRoman"/>
          <w:cols w:space="720"/>
          <w:docGrid w:linePitch="360"/>
        </w:sectPr>
      </w:pPr>
    </w:p>
    <w:p w:rsidR="00A727F1" w:rsidRDefault="00A727F1" w:rsidP="00A727F1"/>
    <w:p w:rsidR="00A727F1" w:rsidRPr="00A727F1" w:rsidRDefault="00A727F1" w:rsidP="00A727F1"/>
    <w:p w:rsidR="0060322B" w:rsidRPr="007B15EE" w:rsidRDefault="0060322B" w:rsidP="004B10AF">
      <w:pPr>
        <w:pStyle w:val="Heading1"/>
        <w:tabs>
          <w:tab w:val="right" w:pos="9360"/>
        </w:tabs>
        <w:spacing w:line="360" w:lineRule="auto"/>
      </w:pPr>
      <w:bookmarkStart w:id="2" w:name="_Toc374094132"/>
      <w:r w:rsidRPr="007B15EE">
        <w:t>Resumen Ejecutivo</w:t>
      </w:r>
      <w:bookmarkEnd w:id="2"/>
      <w:r w:rsidR="004B10AF">
        <w:tab/>
      </w:r>
    </w:p>
    <w:p w:rsidR="0060322B" w:rsidRPr="007B15EE" w:rsidRDefault="0060322B" w:rsidP="00C87C88">
      <w:pPr>
        <w:pStyle w:val="Prrafodelista1"/>
        <w:spacing w:before="0" w:after="0" w:line="360" w:lineRule="auto"/>
        <w:ind w:left="1065"/>
        <w:rPr>
          <w:rFonts w:ascii="Times New Roman" w:hAnsi="Times New Roman"/>
          <w:b/>
          <w:sz w:val="28"/>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SIGEC es un innovador sistema informático desarrollado para el Dr. Freddy Figueroa</w:t>
      </w:r>
      <w:r w:rsidR="00495688">
        <w:rPr>
          <w:rFonts w:ascii="Times New Roman" w:hAnsi="Times New Roman"/>
          <w:sz w:val="24"/>
          <w:szCs w:val="24"/>
          <w:lang w:val="es-DO"/>
        </w:rPr>
        <w:t xml:space="preserve"> que revolucionará </w:t>
      </w:r>
      <w:r w:rsidRPr="007B15EE">
        <w:rPr>
          <w:rFonts w:ascii="Times New Roman" w:hAnsi="Times New Roman"/>
          <w:sz w:val="24"/>
          <w:szCs w:val="24"/>
          <w:lang w:val="es-DO"/>
        </w:rPr>
        <w:t>la forma de gestionar su consultorio. Es un sistema WEB (que es accedido a t</w:t>
      </w:r>
      <w:r w:rsidR="00495688">
        <w:rPr>
          <w:rFonts w:ascii="Times New Roman" w:hAnsi="Times New Roman"/>
          <w:sz w:val="24"/>
          <w:szCs w:val="24"/>
          <w:lang w:val="es-DO"/>
        </w:rPr>
        <w:t xml:space="preserve">ravés de Internet), lo que hace que sea posible que </w:t>
      </w:r>
      <w:r w:rsidRPr="007B15EE">
        <w:rPr>
          <w:rFonts w:ascii="Times New Roman" w:hAnsi="Times New Roman"/>
          <w:sz w:val="24"/>
          <w:szCs w:val="24"/>
          <w:lang w:val="es-DO"/>
        </w:rPr>
        <w:t>el doctor puede acceder a él desde su laptop, computadora de escritorio o tablet</w:t>
      </w:r>
      <w:r w:rsidR="00495688">
        <w:rPr>
          <w:rFonts w:ascii="Times New Roman" w:hAnsi="Times New Roman"/>
          <w:sz w:val="24"/>
          <w:szCs w:val="24"/>
          <w:lang w:val="es-DO"/>
        </w:rPr>
        <w:t>a</w:t>
      </w:r>
      <w:r w:rsidRPr="007B15EE">
        <w:rPr>
          <w:rFonts w:ascii="Times New Roman" w:hAnsi="Times New Roman"/>
          <w:sz w:val="24"/>
          <w:szCs w:val="24"/>
          <w:lang w:val="es-DO"/>
        </w:rPr>
        <w:t xml:space="preserve"> conectada a internet. Es un sistema bilingüe (español e inglés), permitiendo así que usuarios que no hablen español puedan también utilizar este sistema. </w:t>
      </w:r>
    </w:p>
    <w:p w:rsidR="0060322B" w:rsidRPr="007B15EE" w:rsidRDefault="0060322B" w:rsidP="00C87C88">
      <w:pPr>
        <w:pStyle w:val="Prrafodelista1"/>
        <w:spacing w:before="0" w:after="0" w:line="360" w:lineRule="auto"/>
        <w:ind w:left="1065"/>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Desde SIGEC podrá ágilmente tener la historia clínica de los pacientes, los tratamientos que llevan, visualizar las recetas, análisis, estudios y procedimientos indicados. También, tendrá la oportunidad de ver en tiempo real cuántos y cuáles pacientes están de turno para ese día, lo que le permitirá sacarle un mayor provecho a su tiempo. Además, SIGEC le permitirá al doctor llevar un registro preciso de los ingresos por consulta.</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 xml:space="preserve">SIGEC posee una característica que llama mucho la atención, que es la facilidad que le da al paciente de poder arreglar citas con el doctor y  poder ver las indicaciones que le da su médico en cualquier lugar y en cualquier momento, con tan solo unos cuantos </w:t>
      </w:r>
      <w:r w:rsidR="00495688" w:rsidRPr="007B15EE">
        <w:rPr>
          <w:rFonts w:ascii="Times New Roman" w:hAnsi="Times New Roman"/>
          <w:sz w:val="24"/>
          <w:szCs w:val="24"/>
          <w:lang w:val="es-DO"/>
        </w:rPr>
        <w:t>clics</w:t>
      </w:r>
      <w:r w:rsidRPr="007B15EE">
        <w:rPr>
          <w:rFonts w:ascii="Times New Roman" w:hAnsi="Times New Roman"/>
          <w:sz w:val="24"/>
          <w:szCs w:val="24"/>
          <w:lang w:val="es-DO"/>
        </w:rPr>
        <w:t>. Esto se traduce en mayores ingresos para el doctor, ya que más personas visitarán el consultorio por las facilidades de información que ofrece el sistema y también le va a ahorrar mucho tiempo al doctor y a la secretaria, pues no tendrán que perder tiempo buscando los expedientes de los pacientes en archivos de papel, que corren el riesgo de perderse o estropearse.</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En caso de que el paciente no cuente con un equipo con internet o no haya tenido tiempo de hacer su cita, puede ir donde la secretaria, quien tendrá un usuario que le permitirá programarle fácilmente la cita y también manejar el cobro a los pacientes con y sin seguro médico.</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El doctor podrá rápidamente visualizar e imprimir reportes sobre los ingresos, los pacientes, medic</w:t>
      </w:r>
      <w:r w:rsidR="00495688">
        <w:rPr>
          <w:rFonts w:ascii="Times New Roman" w:hAnsi="Times New Roman"/>
          <w:sz w:val="24"/>
          <w:szCs w:val="24"/>
          <w:lang w:val="es-DO"/>
        </w:rPr>
        <w:t>amentos indicados, entre otros,</w:t>
      </w:r>
      <w:r w:rsidRPr="007B15EE">
        <w:rPr>
          <w:rFonts w:ascii="Times New Roman" w:hAnsi="Times New Roman"/>
          <w:sz w:val="24"/>
          <w:szCs w:val="24"/>
          <w:lang w:val="es-DO"/>
        </w:rPr>
        <w:t xml:space="preserve"> en cualquier lugar, a cualquier hora.</w:t>
      </w: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p>
    <w:p w:rsidR="0060322B" w:rsidRPr="007B15EE" w:rsidRDefault="0060322B" w:rsidP="00C87C88">
      <w:pPr>
        <w:pStyle w:val="Prrafodelista1"/>
        <w:spacing w:before="0" w:after="0" w:line="360" w:lineRule="auto"/>
        <w:ind w:left="0"/>
        <w:jc w:val="both"/>
        <w:rPr>
          <w:rFonts w:ascii="Times New Roman" w:hAnsi="Times New Roman"/>
          <w:sz w:val="24"/>
          <w:szCs w:val="24"/>
          <w:lang w:val="es-DO"/>
        </w:rPr>
      </w:pPr>
      <w:r w:rsidRPr="007B15EE">
        <w:rPr>
          <w:rFonts w:ascii="Times New Roman" w:hAnsi="Times New Roman"/>
          <w:sz w:val="24"/>
          <w:szCs w:val="24"/>
          <w:lang w:val="es-DO"/>
        </w:rPr>
        <w:t>La inversión en SIGEC es relativamente baja. Será desarrollado en un plazo aproximado de 4 meses. Además del software, el doctor contará con el soporte de nosotros para cualquier inconveniente que se presente. En pocas palabras, SIGEC le garantiza al doctor un aumento significativo de su productividad, mayor control de su consultorio, comodidad, modernidad y gran satisfacción de parte del doctor y de los pacientes.</w:t>
      </w:r>
    </w:p>
    <w:p w:rsidR="005574F9" w:rsidRPr="007B15EE" w:rsidRDefault="005574F9">
      <w:pPr>
        <w:rPr>
          <w:rFonts w:cs="Times New Roman"/>
        </w:rPr>
      </w:pPr>
    </w:p>
    <w:p w:rsidR="009A5853" w:rsidRPr="007B15EE" w:rsidRDefault="009A5853" w:rsidP="00997F53">
      <w:pPr>
        <w:pStyle w:val="Heading2"/>
      </w:pPr>
    </w:p>
    <w:p w:rsidR="009A5853" w:rsidRPr="007B15EE" w:rsidRDefault="009A5853" w:rsidP="009A5853"/>
    <w:p w:rsidR="009A5853" w:rsidRPr="007B15EE" w:rsidRDefault="009A5853" w:rsidP="009A5853"/>
    <w:p w:rsidR="009A5853" w:rsidRDefault="009A5853"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Default="00C87C88" w:rsidP="009A5853"/>
    <w:p w:rsidR="00C87C88" w:rsidRPr="007B15EE" w:rsidRDefault="00C87C88" w:rsidP="009A5853"/>
    <w:p w:rsidR="009A5853" w:rsidRPr="007B15EE" w:rsidRDefault="000C5A8C" w:rsidP="000C5A8C">
      <w:pPr>
        <w:pStyle w:val="Heading2"/>
      </w:pPr>
      <w:r>
        <w:lastRenderedPageBreak/>
        <w:br/>
      </w:r>
    </w:p>
    <w:p w:rsidR="002B5740" w:rsidRPr="007B15EE" w:rsidRDefault="002B5740" w:rsidP="00C87C88">
      <w:pPr>
        <w:pStyle w:val="Heading1"/>
        <w:spacing w:line="360" w:lineRule="auto"/>
        <w:jc w:val="both"/>
      </w:pPr>
      <w:bookmarkStart w:id="3" w:name="_Toc374094133"/>
      <w:r w:rsidRPr="007B15EE">
        <w:t>Descripción general del proyecto</w:t>
      </w:r>
      <w:bookmarkEnd w:id="3"/>
    </w:p>
    <w:p w:rsidR="002B5740" w:rsidRPr="007B15EE" w:rsidRDefault="002B5740" w:rsidP="00C87C88">
      <w:pPr>
        <w:pStyle w:val="Prrafodelista1"/>
        <w:spacing w:after="0" w:line="360" w:lineRule="auto"/>
        <w:ind w:left="0"/>
        <w:jc w:val="both"/>
        <w:rPr>
          <w:b/>
          <w:sz w:val="24"/>
          <w:szCs w:val="24"/>
          <w:lang w:val="es-DO"/>
        </w:rPr>
      </w:pPr>
    </w:p>
    <w:p w:rsidR="002B5740" w:rsidRPr="007B15EE" w:rsidRDefault="002B5740" w:rsidP="00C87C88">
      <w:pPr>
        <w:pStyle w:val="Heading2"/>
        <w:spacing w:line="360" w:lineRule="auto"/>
        <w:jc w:val="both"/>
      </w:pPr>
      <w:bookmarkStart w:id="4" w:name="_Toc374094134"/>
      <w:r w:rsidRPr="007B15EE">
        <w:t>Descripción del Proyecto</w:t>
      </w:r>
      <w:bookmarkEnd w:id="4"/>
    </w:p>
    <w:p w:rsidR="002B5740" w:rsidRPr="007B15EE" w:rsidRDefault="002B5740" w:rsidP="00C87C88">
      <w:pPr>
        <w:spacing w:line="360" w:lineRule="auto"/>
        <w:jc w:val="both"/>
      </w:pPr>
    </w:p>
    <w:p w:rsidR="002B5740" w:rsidRPr="007B15EE" w:rsidRDefault="002B5740" w:rsidP="00C87C88">
      <w:pPr>
        <w:spacing w:line="360" w:lineRule="auto"/>
        <w:jc w:val="both"/>
      </w:pPr>
      <w:r w:rsidRPr="007B15EE">
        <w:rPr>
          <w:szCs w:val="24"/>
        </w:rPr>
        <w:t>SIGEC</w:t>
      </w:r>
      <w:r w:rsidRPr="007B15EE">
        <w:t xml:space="preserve"> es un sistema bilingüe de administración de consultas a pacientes en un entorno Web. El mismo permite la creación, modificación y eliminación de los registros de pacientes, desde su primera visita, creando un historial con los antecedentes del paciente que con cada visita es actualizado, permitiendo tener registrada una historia clínica completa. También SIGEC permite asignarle los tratamientos médicos a los pacientes y la impresión de recetas, análisis, estudios y procedimientos a realizar. SIGEC podrá ser utilizado por uno o más usuarios de forma simultánea y de esta manera asignarle diferentes roles o permisos a dichos usuarios y poder acceder desde diferentes ubicaciones. Otra funcionalidad de SIGEC es registrar los pagos de las consultas a pacientes asegurados y no asegurados. </w:t>
      </w:r>
    </w:p>
    <w:p w:rsidR="002B5740" w:rsidRPr="007B15EE" w:rsidRDefault="002B5740" w:rsidP="00C87C88">
      <w:pPr>
        <w:spacing w:line="360" w:lineRule="auto"/>
        <w:jc w:val="both"/>
      </w:pPr>
      <w:r w:rsidRPr="007B15EE">
        <w:t xml:space="preserve">Dentro de los reportes que se podrán realizar con SIGEC están: </w:t>
      </w:r>
    </w:p>
    <w:p w:rsidR="002B5740" w:rsidRPr="007B15EE" w:rsidRDefault="002B5740" w:rsidP="00C87C88">
      <w:pPr>
        <w:pStyle w:val="ListParagraph"/>
        <w:numPr>
          <w:ilvl w:val="0"/>
          <w:numId w:val="4"/>
        </w:numPr>
        <w:spacing w:line="360" w:lineRule="auto"/>
        <w:jc w:val="both"/>
      </w:pPr>
      <w:r w:rsidRPr="007B15EE">
        <w:t>Reporte de Pacientes.</w:t>
      </w:r>
    </w:p>
    <w:p w:rsidR="002B5740" w:rsidRPr="007B15EE" w:rsidRDefault="002B5740" w:rsidP="00C87C88">
      <w:pPr>
        <w:pStyle w:val="ListParagraph"/>
        <w:numPr>
          <w:ilvl w:val="0"/>
          <w:numId w:val="4"/>
        </w:numPr>
        <w:spacing w:line="360" w:lineRule="auto"/>
        <w:jc w:val="both"/>
      </w:pPr>
      <w:r w:rsidRPr="007B15EE">
        <w:t>Reporte de Historial Clínico.</w:t>
      </w:r>
    </w:p>
    <w:p w:rsidR="002B5740" w:rsidRPr="007B15EE" w:rsidRDefault="002B5740" w:rsidP="00C87C88">
      <w:pPr>
        <w:pStyle w:val="ListParagraph"/>
        <w:numPr>
          <w:ilvl w:val="0"/>
          <w:numId w:val="4"/>
        </w:numPr>
        <w:spacing w:line="360" w:lineRule="auto"/>
        <w:jc w:val="both"/>
      </w:pPr>
      <w:r w:rsidRPr="007B15EE">
        <w:t>Reporte de Medicamentos.</w:t>
      </w:r>
    </w:p>
    <w:p w:rsidR="002B5740" w:rsidRPr="007B15EE" w:rsidRDefault="002B5740" w:rsidP="00C87C88">
      <w:pPr>
        <w:pStyle w:val="ListParagraph"/>
        <w:numPr>
          <w:ilvl w:val="0"/>
          <w:numId w:val="4"/>
        </w:numPr>
        <w:spacing w:line="360" w:lineRule="auto"/>
        <w:jc w:val="both"/>
      </w:pPr>
      <w:r w:rsidRPr="007B15EE">
        <w:t>Reporte de Citas.</w:t>
      </w:r>
    </w:p>
    <w:p w:rsidR="002B5740" w:rsidRPr="007B15EE" w:rsidRDefault="002B5740" w:rsidP="00C87C88">
      <w:pPr>
        <w:pStyle w:val="ListParagraph"/>
        <w:numPr>
          <w:ilvl w:val="0"/>
          <w:numId w:val="4"/>
        </w:numPr>
        <w:spacing w:line="360" w:lineRule="auto"/>
        <w:jc w:val="both"/>
      </w:pPr>
      <w:r w:rsidRPr="007B15EE">
        <w:t>Reporte de Estudios.</w:t>
      </w:r>
    </w:p>
    <w:p w:rsidR="002B5740" w:rsidRPr="007B15EE" w:rsidRDefault="002B5740" w:rsidP="00C87C88">
      <w:pPr>
        <w:pStyle w:val="ListParagraph"/>
        <w:numPr>
          <w:ilvl w:val="0"/>
          <w:numId w:val="4"/>
        </w:numPr>
        <w:spacing w:line="360" w:lineRule="auto"/>
        <w:jc w:val="both"/>
      </w:pPr>
      <w:r w:rsidRPr="007B15EE">
        <w:t>Reporte de Análisis.</w:t>
      </w:r>
    </w:p>
    <w:p w:rsidR="002B5740" w:rsidRPr="007B15EE" w:rsidRDefault="002B5740" w:rsidP="00C87C88">
      <w:pPr>
        <w:pStyle w:val="ListParagraph"/>
        <w:numPr>
          <w:ilvl w:val="0"/>
          <w:numId w:val="4"/>
        </w:numPr>
        <w:spacing w:line="360" w:lineRule="auto"/>
        <w:jc w:val="both"/>
      </w:pPr>
      <w:r w:rsidRPr="007B15EE">
        <w:t>Reporte de Procedimientos.</w:t>
      </w:r>
    </w:p>
    <w:p w:rsidR="002B5740" w:rsidRPr="007B15EE" w:rsidRDefault="002B5740" w:rsidP="00C87C88">
      <w:pPr>
        <w:pStyle w:val="ListParagraph"/>
        <w:numPr>
          <w:ilvl w:val="0"/>
          <w:numId w:val="4"/>
        </w:numPr>
        <w:spacing w:line="360" w:lineRule="auto"/>
        <w:jc w:val="both"/>
      </w:pPr>
      <w:r w:rsidRPr="007B15EE">
        <w:t>Cuadre diario de caja.</w:t>
      </w:r>
    </w:p>
    <w:p w:rsidR="002B5740" w:rsidRPr="007B15EE" w:rsidRDefault="002B5740" w:rsidP="00C87C88">
      <w:pPr>
        <w:pStyle w:val="ListParagraph"/>
        <w:numPr>
          <w:ilvl w:val="0"/>
          <w:numId w:val="4"/>
        </w:numPr>
        <w:spacing w:line="360" w:lineRule="auto"/>
        <w:jc w:val="both"/>
      </w:pPr>
      <w:r w:rsidRPr="007B15EE">
        <w:t>Reporte de Aseguradoras de Salud.</w:t>
      </w:r>
    </w:p>
    <w:p w:rsidR="002B5740" w:rsidRDefault="002B5740" w:rsidP="00C87C88">
      <w:pPr>
        <w:spacing w:line="360" w:lineRule="auto"/>
        <w:jc w:val="both"/>
      </w:pPr>
    </w:p>
    <w:p w:rsidR="00C87C88" w:rsidRDefault="00C87C88" w:rsidP="00C87C88">
      <w:pPr>
        <w:spacing w:line="360" w:lineRule="auto"/>
        <w:jc w:val="both"/>
      </w:pPr>
    </w:p>
    <w:p w:rsidR="00C87C88" w:rsidRPr="007B15EE" w:rsidRDefault="00C87C88" w:rsidP="00C87C88">
      <w:pPr>
        <w:spacing w:line="360" w:lineRule="auto"/>
        <w:jc w:val="both"/>
      </w:pPr>
    </w:p>
    <w:p w:rsidR="002B5740" w:rsidRPr="007B15EE" w:rsidRDefault="002B5740" w:rsidP="00C87C88">
      <w:pPr>
        <w:pStyle w:val="Heading2"/>
        <w:spacing w:line="360" w:lineRule="auto"/>
        <w:jc w:val="both"/>
      </w:pPr>
      <w:bookmarkStart w:id="5" w:name="_Toc374094135"/>
      <w:r w:rsidRPr="007B15EE">
        <w:t>Objetivo General</w:t>
      </w:r>
      <w:bookmarkEnd w:id="5"/>
    </w:p>
    <w:p w:rsidR="002B5740" w:rsidRPr="007B15EE" w:rsidRDefault="002B5740" w:rsidP="00C87C88">
      <w:pPr>
        <w:spacing w:line="360" w:lineRule="auto"/>
        <w:jc w:val="both"/>
      </w:pPr>
    </w:p>
    <w:p w:rsidR="002B5740" w:rsidRPr="007B15EE" w:rsidRDefault="002B5740" w:rsidP="00C87C88">
      <w:pPr>
        <w:spacing w:line="360" w:lineRule="auto"/>
        <w:jc w:val="both"/>
      </w:pPr>
      <w:r w:rsidRPr="007B15EE">
        <w:t>Gestionar la información, los tratamientos, las citas, las recetas, los estudios, análisis y procedimientos y los pagos de los pacientes consultados por el Dr. Fredy Figueroa.</w:t>
      </w: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Heading2"/>
        <w:spacing w:line="360" w:lineRule="auto"/>
        <w:jc w:val="both"/>
      </w:pPr>
      <w:bookmarkStart w:id="6" w:name="_Toc374094136"/>
      <w:r w:rsidRPr="007B15EE">
        <w:t>Objetivo</w:t>
      </w:r>
      <w:r w:rsidR="00997F53" w:rsidRPr="007B15EE">
        <w:t>s</w:t>
      </w:r>
      <w:r w:rsidRPr="007B15EE">
        <w:t xml:space="preserve"> Específicos</w:t>
      </w:r>
      <w:bookmarkEnd w:id="6"/>
    </w:p>
    <w:p w:rsidR="002B5740" w:rsidRPr="007B15EE" w:rsidRDefault="002B5740" w:rsidP="00C87C88">
      <w:pPr>
        <w:spacing w:line="360" w:lineRule="auto"/>
        <w:jc w:val="both"/>
      </w:pPr>
    </w:p>
    <w:p w:rsidR="002B5740" w:rsidRPr="007B15EE" w:rsidRDefault="002B5740" w:rsidP="00C87C88">
      <w:pPr>
        <w:pStyle w:val="ListParagraph"/>
        <w:numPr>
          <w:ilvl w:val="0"/>
          <w:numId w:val="5"/>
        </w:numPr>
        <w:spacing w:line="360" w:lineRule="auto"/>
        <w:jc w:val="both"/>
      </w:pPr>
      <w:r w:rsidRPr="007B15EE">
        <w:t>Registrar la información básica y médica relacionada a cada uno de los pacientes.</w:t>
      </w:r>
    </w:p>
    <w:p w:rsidR="002B5740" w:rsidRPr="007B15EE" w:rsidRDefault="002B5740" w:rsidP="00C87C88">
      <w:pPr>
        <w:pStyle w:val="ListParagraph"/>
        <w:numPr>
          <w:ilvl w:val="0"/>
          <w:numId w:val="5"/>
        </w:numPr>
        <w:spacing w:line="360" w:lineRule="auto"/>
        <w:jc w:val="both"/>
      </w:pPr>
      <w:r w:rsidRPr="007B15EE">
        <w:t>Almacenar la historia clínica de los pacientes.</w:t>
      </w:r>
    </w:p>
    <w:p w:rsidR="002B5740" w:rsidRPr="007B15EE" w:rsidRDefault="002B5740" w:rsidP="00C87C88">
      <w:pPr>
        <w:pStyle w:val="ListParagraph"/>
        <w:numPr>
          <w:ilvl w:val="0"/>
          <w:numId w:val="5"/>
        </w:numPr>
        <w:spacing w:line="360" w:lineRule="auto"/>
        <w:jc w:val="both"/>
      </w:pPr>
      <w:r w:rsidRPr="007B15EE">
        <w:t>Indicar y visualizar los tratamientos, estudios, análisis y procedimientos asignados a los pacientes.</w:t>
      </w:r>
    </w:p>
    <w:p w:rsidR="002B5740" w:rsidRPr="007B15EE" w:rsidRDefault="002B5740" w:rsidP="00C87C88">
      <w:pPr>
        <w:pStyle w:val="ListParagraph"/>
        <w:numPr>
          <w:ilvl w:val="0"/>
          <w:numId w:val="5"/>
        </w:numPr>
        <w:spacing w:line="360" w:lineRule="auto"/>
        <w:jc w:val="both"/>
      </w:pPr>
      <w:r w:rsidRPr="007B15EE">
        <w:t>Imprimir las recetas de los tratamientos, los análisis, los procedimientos y los estudios a ser realizados al paciente.</w:t>
      </w:r>
    </w:p>
    <w:p w:rsidR="002B5740" w:rsidRPr="007B15EE" w:rsidRDefault="002B5740" w:rsidP="00C87C88">
      <w:pPr>
        <w:pStyle w:val="ListParagraph"/>
        <w:numPr>
          <w:ilvl w:val="0"/>
          <w:numId w:val="5"/>
        </w:numPr>
        <w:spacing w:line="360" w:lineRule="auto"/>
        <w:jc w:val="both"/>
      </w:pPr>
      <w:r w:rsidRPr="007B15EE">
        <w:t>Permitir la creación de usuarios con permisos definidos.</w:t>
      </w:r>
    </w:p>
    <w:p w:rsidR="002B5740" w:rsidRPr="007B15EE" w:rsidRDefault="002B5740" w:rsidP="00C87C88">
      <w:pPr>
        <w:pStyle w:val="ListParagraph"/>
        <w:numPr>
          <w:ilvl w:val="0"/>
          <w:numId w:val="5"/>
        </w:numPr>
        <w:spacing w:line="360" w:lineRule="auto"/>
        <w:jc w:val="both"/>
      </w:pPr>
      <w:r w:rsidRPr="007B15EE">
        <w:t>Manejar los pagos de las consultas para pacientes con y sin seguro médico.</w:t>
      </w: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pStyle w:val="Heading2"/>
        <w:spacing w:line="360" w:lineRule="auto"/>
        <w:jc w:val="both"/>
      </w:pPr>
      <w:bookmarkStart w:id="7" w:name="_Toc374094137"/>
      <w:r w:rsidRPr="007B15EE">
        <w:t>Necesidad del Proyecto</w:t>
      </w:r>
      <w:bookmarkEnd w:id="7"/>
    </w:p>
    <w:p w:rsidR="002B5740" w:rsidRPr="007B15EE" w:rsidRDefault="002B5740" w:rsidP="00C87C88">
      <w:pPr>
        <w:pStyle w:val="Prrafodelista1"/>
        <w:spacing w:after="0" w:line="360" w:lineRule="auto"/>
        <w:ind w:left="360"/>
        <w:jc w:val="both"/>
        <w:rPr>
          <w:sz w:val="22"/>
          <w:szCs w:val="22"/>
          <w:lang w:val="es-DO"/>
        </w:rPr>
      </w:pPr>
    </w:p>
    <w:p w:rsidR="002B5740" w:rsidRPr="007B15EE" w:rsidRDefault="002B5740" w:rsidP="00C87C88">
      <w:pPr>
        <w:spacing w:line="360" w:lineRule="auto"/>
        <w:jc w:val="both"/>
      </w:pPr>
      <w:r w:rsidRPr="007B15EE">
        <w:t xml:space="preserve">Hoy en día, a pesar de vivir en pleno siglo XXI, al visitar un centro de salud para consultar con un especialista, nos encontramos con una realidad que algunos dejan pasar por alto, mientras que otros, como nosotros los informáticos, visualizamos más allá de lo que se ve a simple vista y que nos llama a la atención. Muchos de los profesionales de la salud que consultamos no cuentan </w:t>
      </w:r>
      <w:ins w:id="8" w:author="Centor" w:date="2013-12-04T16:33:00Z">
        <w:r w:rsidR="00DA2D70">
          <w:t xml:space="preserve">con </w:t>
        </w:r>
      </w:ins>
      <w:r w:rsidRPr="007B15EE">
        <w:t xml:space="preserve">una automatización de los registros de sus pacientes y aunque en otros casos existen sistemas que permiten alguna que otra opción similar a las de este proyecto, más no que contengan todos los objetivos planteados. De aquí es que nace la necesidad de implementar y poner en marcha de un </w:t>
      </w:r>
      <w:r w:rsidRPr="007B15EE">
        <w:lastRenderedPageBreak/>
        <w:t>sistema de gestión de consultorios médicos completo y actualizado a la orden de las tecnologías de nuestros tiempos y que permita la visualización de la información de los pacientes desde cualquier ubicación. Por estas y otras razones nace la solución a estas situaciones: SIGEC.</w:t>
      </w:r>
    </w:p>
    <w:p w:rsidR="009A5853" w:rsidRPr="007B15EE" w:rsidRDefault="009A5853" w:rsidP="00C87C88">
      <w:pPr>
        <w:spacing w:line="360" w:lineRule="auto"/>
        <w:jc w:val="both"/>
      </w:pPr>
    </w:p>
    <w:p w:rsidR="0072691A" w:rsidRPr="007B15EE" w:rsidRDefault="0072691A" w:rsidP="00C87C88">
      <w:pPr>
        <w:pStyle w:val="Heading2"/>
        <w:spacing w:line="360" w:lineRule="auto"/>
        <w:jc w:val="both"/>
      </w:pPr>
      <w:bookmarkStart w:id="9" w:name="_Toc374094138"/>
      <w:r w:rsidRPr="007B15EE">
        <w:t>Antecedentes del proyecto</w:t>
      </w:r>
      <w:bookmarkEnd w:id="9"/>
    </w:p>
    <w:p w:rsidR="0072691A" w:rsidRPr="007B15EE" w:rsidRDefault="0072691A" w:rsidP="00C87C88">
      <w:pPr>
        <w:pStyle w:val="Prrafodelista1"/>
        <w:spacing w:line="360" w:lineRule="auto"/>
        <w:ind w:left="360"/>
        <w:jc w:val="both"/>
        <w:rPr>
          <w:sz w:val="22"/>
          <w:szCs w:val="22"/>
          <w:lang w:val="es-DO"/>
        </w:rPr>
      </w:pPr>
    </w:p>
    <w:p w:rsidR="0072691A" w:rsidRPr="00C87C88" w:rsidRDefault="0072691A" w:rsidP="00C87C88">
      <w:pPr>
        <w:pStyle w:val="Prrafodelista1"/>
        <w:spacing w:line="360" w:lineRule="auto"/>
        <w:ind w:left="0"/>
        <w:jc w:val="both"/>
        <w:rPr>
          <w:rFonts w:ascii="Times New Roman" w:hAnsi="Times New Roman"/>
          <w:sz w:val="24"/>
          <w:szCs w:val="24"/>
          <w:lang w:val="es-DO"/>
        </w:rPr>
      </w:pPr>
      <w:r w:rsidRPr="00C87C88">
        <w:rPr>
          <w:rFonts w:ascii="Times New Roman" w:hAnsi="Times New Roman"/>
          <w:sz w:val="24"/>
          <w:szCs w:val="24"/>
          <w:lang w:val="es-DO"/>
        </w:rPr>
        <w:t>Existen varios sistemas de gestión de pacientes, dentro de los cuales podemos mencionar los siguientes:</w:t>
      </w:r>
    </w:p>
    <w:p w:rsidR="0072691A" w:rsidRPr="00C87C88" w:rsidRDefault="0072691A" w:rsidP="00C87C88">
      <w:pPr>
        <w:pStyle w:val="Prrafodelista1"/>
        <w:spacing w:line="360" w:lineRule="auto"/>
        <w:ind w:left="36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lang w:val="es-DO"/>
        </w:rPr>
      </w:pPr>
      <w:r w:rsidRPr="00C87C88">
        <w:rPr>
          <w:rFonts w:ascii="Times New Roman" w:hAnsi="Times New Roman"/>
          <w:sz w:val="24"/>
          <w:szCs w:val="24"/>
          <w:u w:val="single"/>
          <w:lang w:val="es-DO"/>
        </w:rPr>
        <w:t>Galeno:</w:t>
      </w:r>
      <w:r w:rsidRPr="00C87C88">
        <w:rPr>
          <w:rFonts w:ascii="Times New Roman" w:hAnsi="Times New Roman"/>
          <w:sz w:val="24"/>
          <w:szCs w:val="24"/>
          <w:lang w:val="es-DO"/>
        </w:rPr>
        <w:t xml:space="preserve"> Software de Administración de Pacientes.</w:t>
      </w:r>
    </w:p>
    <w:p w:rsidR="0072691A" w:rsidRDefault="000C5A8C" w:rsidP="000C5A8C">
      <w:pPr>
        <w:pStyle w:val="Prrafodelista1"/>
        <w:spacing w:line="360" w:lineRule="auto"/>
        <w:ind w:left="360"/>
        <w:jc w:val="both"/>
        <w:rPr>
          <w:rFonts w:ascii="Times New Roman" w:hAnsi="Times New Roman"/>
          <w:sz w:val="24"/>
          <w:szCs w:val="24"/>
          <w:lang w:val="es-DO"/>
        </w:rPr>
      </w:pPr>
      <w:r>
        <w:rPr>
          <w:rFonts w:ascii="Times New Roman" w:hAnsi="Times New Roman"/>
          <w:sz w:val="24"/>
          <w:szCs w:val="24"/>
          <w:lang w:val="es-DO"/>
        </w:rPr>
        <w:t xml:space="preserve">Este programa solo está disponible para Windows XP y el soporte ya no </w:t>
      </w:r>
      <w:proofErr w:type="spellStart"/>
      <w:r>
        <w:rPr>
          <w:rFonts w:ascii="Times New Roman" w:hAnsi="Times New Roman"/>
          <w:sz w:val="24"/>
          <w:szCs w:val="24"/>
          <w:lang w:val="es-DO"/>
        </w:rPr>
        <w:t>esta</w:t>
      </w:r>
      <w:proofErr w:type="spellEnd"/>
      <w:r>
        <w:rPr>
          <w:rFonts w:ascii="Times New Roman" w:hAnsi="Times New Roman"/>
          <w:sz w:val="24"/>
          <w:szCs w:val="24"/>
          <w:lang w:val="es-DO"/>
        </w:rPr>
        <w:t xml:space="preserve"> disponible.</w:t>
      </w:r>
    </w:p>
    <w:p w:rsidR="000C5A8C" w:rsidRPr="00C87C88" w:rsidRDefault="000C5A8C" w:rsidP="000C5A8C">
      <w:pPr>
        <w:pStyle w:val="Prrafodelista1"/>
        <w:spacing w:line="360" w:lineRule="auto"/>
        <w:ind w:left="36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 xml:space="preserve">Consulta Práctica: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El programa tiene la opción de protección de entrada con contraseña que el médico elige, con niveles de acceso.</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 xml:space="preserve">Permite introducir los datos generales del paciente y elaborar un historial clínico o notas médicas. Un paciente sólo tendrá una identificación (no puede haber nombres duplicados) y puede tener muchas historias clínicas, o notas médicas,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Puede agregar la fotografía del paciente a la identificación.</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Tiene un área que le permite agregar imágenes escaneadas o fotografías clínicas a los historiales.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 xml:space="preserve">Existen áreas de búsqueda especial en la identificación, historia clínica y fármacos. </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El programa le permite guardar los fármacos que utiliza en su consulta, con sus características y esta información puede utilizarse para elaborar sus recetas.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permitirá llevar sus citas de manera rápida y sin equivocaciones.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Tiene una sección que ayuda a imprimir reportes de su historial clínico.</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También puede imprimir en sus recetas, pero existe el requisito de que sus recetas deben ser pre impresas.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Respaldos.</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lastRenderedPageBreak/>
        <w:t>Documentación.</w:t>
      </w:r>
    </w:p>
    <w:p w:rsidR="0072691A" w:rsidRPr="00C87C88" w:rsidRDefault="0072691A" w:rsidP="00C87C88">
      <w:pPr>
        <w:pStyle w:val="Prrafodelista1"/>
        <w:numPr>
          <w:ilvl w:val="0"/>
          <w:numId w:val="11"/>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Funcionamiento en Red.</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proofErr w:type="spellStart"/>
      <w:r w:rsidRPr="00C87C88">
        <w:rPr>
          <w:rFonts w:ascii="Times New Roman" w:hAnsi="Times New Roman"/>
          <w:sz w:val="24"/>
          <w:szCs w:val="24"/>
          <w:u w:val="single"/>
          <w:lang w:val="es-DO"/>
        </w:rPr>
        <w:t>OpenEMR</w:t>
      </w:r>
      <w:proofErr w:type="spellEnd"/>
      <w:r w:rsidR="0098251F" w:rsidRPr="00C87C88">
        <w:rPr>
          <w:rFonts w:ascii="Times New Roman" w:hAnsi="Times New Roman"/>
          <w:sz w:val="24"/>
          <w:szCs w:val="24"/>
          <w:u w:val="single"/>
          <w:lang w:val="es-DO"/>
        </w:rPr>
        <w:t>:</w:t>
      </w:r>
      <w:r w:rsidR="0098251F" w:rsidRPr="00C87C88">
        <w:rPr>
          <w:rFonts w:ascii="Times New Roman" w:hAnsi="Times New Roman"/>
          <w:sz w:val="24"/>
          <w:szCs w:val="24"/>
          <w:lang w:val="es-DO"/>
        </w:rPr>
        <w:t xml:space="preserve">  </w:t>
      </w:r>
      <w:r w:rsidRPr="00C87C88">
        <w:rPr>
          <w:rFonts w:ascii="Times New Roman" w:hAnsi="Times New Roman"/>
          <w:sz w:val="24"/>
          <w:szCs w:val="24"/>
          <w:lang w:val="es-DO"/>
        </w:rPr>
        <w:t xml:space="preserve">Es un sistema web open </w:t>
      </w:r>
      <w:proofErr w:type="spellStart"/>
      <w:r w:rsidRPr="00C87C88">
        <w:rPr>
          <w:rFonts w:ascii="Times New Roman" w:hAnsi="Times New Roman"/>
          <w:sz w:val="24"/>
          <w:szCs w:val="24"/>
          <w:lang w:val="es-DO"/>
        </w:rPr>
        <w:t>source</w:t>
      </w:r>
      <w:proofErr w:type="spellEnd"/>
      <w:r w:rsidRPr="00C87C88">
        <w:rPr>
          <w:rFonts w:ascii="Times New Roman" w:hAnsi="Times New Roman"/>
          <w:sz w:val="24"/>
          <w:szCs w:val="24"/>
          <w:lang w:val="es-DO"/>
        </w:rPr>
        <w:t xml:space="preserve">  de gestión de pacientes </w:t>
      </w:r>
    </w:p>
    <w:p w:rsidR="0072691A" w:rsidRPr="00C87C88" w:rsidRDefault="0072691A" w:rsidP="00C87C88">
      <w:pPr>
        <w:pStyle w:val="Prrafodelista1"/>
        <w:spacing w:line="360" w:lineRule="auto"/>
        <w:ind w:left="0"/>
        <w:jc w:val="both"/>
        <w:rPr>
          <w:rFonts w:ascii="Times New Roman" w:hAnsi="Times New Roman"/>
          <w:sz w:val="24"/>
          <w:szCs w:val="24"/>
          <w:lang w:val="es-DO"/>
        </w:rPr>
      </w:pPr>
    </w:p>
    <w:p w:rsidR="0072691A" w:rsidRPr="00C87C88" w:rsidRDefault="0072691A" w:rsidP="00C87C88">
      <w:pPr>
        <w:pStyle w:val="Prrafodelista1"/>
        <w:numPr>
          <w:ilvl w:val="0"/>
          <w:numId w:val="6"/>
        </w:numPr>
        <w:spacing w:line="360" w:lineRule="auto"/>
        <w:jc w:val="both"/>
        <w:rPr>
          <w:rFonts w:ascii="Times New Roman" w:hAnsi="Times New Roman"/>
          <w:sz w:val="24"/>
          <w:szCs w:val="24"/>
          <w:u w:val="single"/>
          <w:lang w:val="es-DO"/>
        </w:rPr>
      </w:pPr>
      <w:r w:rsidRPr="00C87C88">
        <w:rPr>
          <w:rFonts w:ascii="Times New Roman" w:hAnsi="Times New Roman"/>
          <w:sz w:val="24"/>
          <w:szCs w:val="24"/>
          <w:u w:val="single"/>
          <w:lang w:val="es-DO"/>
        </w:rPr>
        <w:t>Otros</w:t>
      </w:r>
    </w:p>
    <w:p w:rsidR="0072691A" w:rsidRPr="00C87C88" w:rsidRDefault="0072691A" w:rsidP="00C87C88">
      <w:pPr>
        <w:pStyle w:val="Prrafodelista1"/>
        <w:spacing w:line="360" w:lineRule="auto"/>
        <w:jc w:val="both"/>
        <w:rPr>
          <w:rFonts w:ascii="Times New Roman" w:hAnsi="Times New Roman"/>
          <w:sz w:val="24"/>
          <w:szCs w:val="24"/>
          <w:lang w:val="es-DO"/>
        </w:rPr>
      </w:pPr>
      <w:r w:rsidRPr="00C87C88">
        <w:rPr>
          <w:rFonts w:ascii="Times New Roman" w:hAnsi="Times New Roman"/>
          <w:sz w:val="24"/>
          <w:szCs w:val="24"/>
          <w:lang w:val="es-DO"/>
        </w:rPr>
        <w:t>Existen otros sistemas de consultas desarrollados según los requerimientos de los médicos, pero con la desventaja que suelen ser programas desarrollados de manera rápida y para tratar los aspectos básicos.</w:t>
      </w:r>
    </w:p>
    <w:p w:rsidR="00A61716" w:rsidRPr="007B15EE" w:rsidRDefault="00A61716" w:rsidP="00C87C88">
      <w:pPr>
        <w:pStyle w:val="Heading3"/>
        <w:spacing w:line="360" w:lineRule="auto"/>
        <w:jc w:val="both"/>
      </w:pPr>
    </w:p>
    <w:p w:rsidR="004A4B7D" w:rsidRPr="00A305DC" w:rsidRDefault="004A4B7D" w:rsidP="00C87C88">
      <w:pPr>
        <w:pStyle w:val="Heading2"/>
        <w:spacing w:line="360" w:lineRule="auto"/>
        <w:jc w:val="both"/>
      </w:pPr>
      <w:bookmarkStart w:id="10" w:name="_Toc374094139"/>
      <w:r w:rsidRPr="007B15EE">
        <w:t>Alcance del Proyecto</w:t>
      </w:r>
      <w:bookmarkEnd w:id="10"/>
    </w:p>
    <w:p w:rsidR="004A4B7D" w:rsidRPr="00C87C88" w:rsidRDefault="004A4B7D" w:rsidP="00C87C88">
      <w:pPr>
        <w:pStyle w:val="Prrafodelista1"/>
        <w:spacing w:line="360" w:lineRule="auto"/>
        <w:ind w:left="0"/>
        <w:jc w:val="both"/>
        <w:rPr>
          <w:rFonts w:ascii="Times New Roman" w:hAnsi="Times New Roman"/>
          <w:sz w:val="24"/>
          <w:szCs w:val="24"/>
          <w:lang w:val="es-DO"/>
        </w:rPr>
      </w:pPr>
      <w:r w:rsidRPr="00C87C88">
        <w:rPr>
          <w:rFonts w:ascii="Times New Roman" w:hAnsi="Times New Roman"/>
          <w:sz w:val="24"/>
          <w:szCs w:val="24"/>
          <w:lang w:val="es-DO"/>
        </w:rPr>
        <w:t>SIGEC manejará los siguientes procesos que se llevan a cabo en el consultorio del Dr. Fredy Figueroa:</w:t>
      </w:r>
    </w:p>
    <w:p w:rsidR="004A4B7D" w:rsidRPr="00C87C88" w:rsidRDefault="004A4B7D" w:rsidP="00C87C88">
      <w:pPr>
        <w:pStyle w:val="Prrafodelista1"/>
        <w:spacing w:line="360" w:lineRule="auto"/>
        <w:ind w:left="360"/>
        <w:jc w:val="both"/>
        <w:rPr>
          <w:rFonts w:ascii="Times New Roman" w:hAnsi="Times New Roman"/>
          <w:sz w:val="24"/>
          <w:szCs w:val="24"/>
          <w:lang w:val="es-DO"/>
        </w:rPr>
      </w:pP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actualización e inhabilitación de pacientes y usuarios.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 xml:space="preserve">Creación y consulta de </w:t>
      </w:r>
      <w:proofErr w:type="gramStart"/>
      <w:r w:rsidRPr="00C87C88">
        <w:rPr>
          <w:rFonts w:ascii="Times New Roman" w:hAnsi="Times New Roman"/>
          <w:sz w:val="24"/>
          <w:szCs w:val="24"/>
          <w:lang w:val="es-DO"/>
        </w:rPr>
        <w:t>la  historia</w:t>
      </w:r>
      <w:proofErr w:type="gramEnd"/>
      <w:r w:rsidRPr="00C87C88">
        <w:rPr>
          <w:rFonts w:ascii="Times New Roman" w:hAnsi="Times New Roman"/>
          <w:sz w:val="24"/>
          <w:szCs w:val="24"/>
          <w:lang w:val="es-DO"/>
        </w:rPr>
        <w:t xml:space="preserve"> clínica del paciente.</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Programación de citas por parte del paciente, secretaria o médico.</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Creación, asignación e impresión de las recetas, tratamientos, indicaciones de análisis, estudios y procedimientos de los pacientes.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Registro de pagos de pacientes asegurados y no asegurados.</w:t>
      </w:r>
    </w:p>
    <w:p w:rsidR="004A4B7D" w:rsidRPr="00C87C88" w:rsidRDefault="004A4B7D" w:rsidP="00C87C88">
      <w:pPr>
        <w:pStyle w:val="Prrafodelista1"/>
        <w:numPr>
          <w:ilvl w:val="0"/>
          <w:numId w:val="12"/>
        </w:numPr>
        <w:spacing w:line="360" w:lineRule="auto"/>
        <w:jc w:val="both"/>
        <w:rPr>
          <w:rFonts w:ascii="Times New Roman" w:hAnsi="Times New Roman"/>
          <w:sz w:val="24"/>
          <w:szCs w:val="24"/>
          <w:lang w:val="es-DO"/>
        </w:rPr>
      </w:pPr>
      <w:r w:rsidRPr="00C87C88">
        <w:rPr>
          <w:rFonts w:ascii="Times New Roman" w:hAnsi="Times New Roman"/>
          <w:sz w:val="24"/>
          <w:szCs w:val="24"/>
          <w:lang w:val="es-DO"/>
        </w:rPr>
        <w:t>Visualización y actualización de la información del paciente vía web.</w:t>
      </w:r>
    </w:p>
    <w:p w:rsidR="00B83E3B" w:rsidRPr="007B15EE" w:rsidRDefault="00B83E3B" w:rsidP="00C87C88">
      <w:pPr>
        <w:pStyle w:val="Prrafodelista1"/>
        <w:spacing w:after="0" w:line="360" w:lineRule="auto"/>
        <w:ind w:left="0"/>
        <w:jc w:val="both"/>
        <w:rPr>
          <w:sz w:val="22"/>
          <w:szCs w:val="22"/>
          <w:lang w:val="es-DO"/>
        </w:rPr>
      </w:pPr>
    </w:p>
    <w:p w:rsidR="004A4B7D" w:rsidRPr="007B15EE" w:rsidRDefault="004A4B7D" w:rsidP="00C87C88">
      <w:pPr>
        <w:pStyle w:val="Heading2"/>
        <w:spacing w:line="360" w:lineRule="auto"/>
        <w:jc w:val="both"/>
      </w:pPr>
      <w:bookmarkStart w:id="11" w:name="_Toc374094140"/>
      <w:r w:rsidRPr="007B15EE">
        <w:t>Descripción de los entregables del proyecto</w:t>
      </w:r>
      <w:bookmarkEnd w:id="11"/>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Propuesta conceptual del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 casos de uso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Documentación de descripción de casos de uso.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Diagramas de secuencia del sistema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Documento de diseño arquitectónico del software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 del modelo de dominio.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lastRenderedPageBreak/>
        <w:t>Diagrama de clase de diseño.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Diagramas de secuencia de diseño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Manual de usuario.</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Ejecutables de SIGEC.</w:t>
      </w:r>
    </w:p>
    <w:p w:rsidR="004A4B7D" w:rsidRPr="00C87C88" w:rsidRDefault="004A4B7D" w:rsidP="00C87C88">
      <w:pPr>
        <w:pStyle w:val="Prrafodelista1"/>
        <w:numPr>
          <w:ilvl w:val="0"/>
          <w:numId w:val="13"/>
        </w:numPr>
        <w:spacing w:after="0" w:line="360" w:lineRule="auto"/>
        <w:jc w:val="both"/>
        <w:rPr>
          <w:rFonts w:ascii="Times New Roman" w:hAnsi="Times New Roman"/>
          <w:sz w:val="24"/>
          <w:szCs w:val="24"/>
          <w:lang w:val="es-DO"/>
        </w:rPr>
      </w:pPr>
      <w:r w:rsidRPr="00C87C88">
        <w:rPr>
          <w:rFonts w:ascii="Times New Roman" w:hAnsi="Times New Roman"/>
          <w:sz w:val="24"/>
          <w:szCs w:val="24"/>
          <w:lang w:val="es-DO"/>
        </w:rPr>
        <w:t>Otros documentos (de las fases del proyecto).</w:t>
      </w:r>
    </w:p>
    <w:p w:rsidR="00B16B5D" w:rsidRPr="007B15EE" w:rsidRDefault="00B16B5D" w:rsidP="00DA1CD4">
      <w:pPr>
        <w:pStyle w:val="Heading1"/>
      </w:pPr>
      <w:bookmarkStart w:id="12" w:name="_Toc374094141"/>
      <w:r w:rsidRPr="007B15EE">
        <w:t>Equipo de Trabajo</w:t>
      </w:r>
      <w:bookmarkEnd w:id="12"/>
    </w:p>
    <w:p w:rsidR="00B16B5D" w:rsidRPr="007B15EE" w:rsidRDefault="00B16B5D" w:rsidP="004B173E"/>
    <w:p w:rsidR="00B16B5D" w:rsidRPr="007B15EE" w:rsidRDefault="00B16B5D" w:rsidP="00DA1CD4">
      <w:pPr>
        <w:pStyle w:val="Heading2"/>
      </w:pPr>
      <w:bookmarkStart w:id="13" w:name="_Toc374094142"/>
      <w:r w:rsidRPr="007B15EE">
        <w:t>Miembros del Proyecto</w:t>
      </w:r>
      <w:bookmarkEnd w:id="13"/>
    </w:p>
    <w:p w:rsidR="004B173E" w:rsidRPr="007B15EE" w:rsidRDefault="004B173E" w:rsidP="004B173E"/>
    <w:tbl>
      <w:tblPr>
        <w:tblStyle w:val="TableGrid"/>
        <w:tblW w:w="0" w:type="auto"/>
        <w:tblLook w:val="04A0" w:firstRow="1" w:lastRow="0" w:firstColumn="1" w:lastColumn="0" w:noHBand="0" w:noVBand="1"/>
      </w:tblPr>
      <w:tblGrid>
        <w:gridCol w:w="3036"/>
        <w:gridCol w:w="2202"/>
        <w:gridCol w:w="3870"/>
      </w:tblGrid>
      <w:tr w:rsidR="004B173E" w:rsidRPr="007B15EE" w:rsidTr="008C231D">
        <w:tc>
          <w:tcPr>
            <w:tcW w:w="3036" w:type="dxa"/>
            <w:shd w:val="clear" w:color="auto" w:fill="FF7D7D"/>
          </w:tcPr>
          <w:p w:rsidR="004B173E" w:rsidRPr="007B15EE" w:rsidRDefault="004B173E" w:rsidP="004B173E">
            <w:pPr>
              <w:rPr>
                <w:b/>
              </w:rPr>
            </w:pPr>
            <w:r w:rsidRPr="007B15EE">
              <w:rPr>
                <w:b/>
              </w:rPr>
              <w:t>Nombre</w:t>
            </w:r>
          </w:p>
        </w:tc>
        <w:tc>
          <w:tcPr>
            <w:tcW w:w="2202" w:type="dxa"/>
            <w:shd w:val="clear" w:color="auto" w:fill="FF7D7D"/>
          </w:tcPr>
          <w:p w:rsidR="004B173E" w:rsidRPr="007B15EE" w:rsidRDefault="004B173E" w:rsidP="004B173E">
            <w:pPr>
              <w:rPr>
                <w:b/>
              </w:rPr>
            </w:pPr>
            <w:r w:rsidRPr="007B15EE">
              <w:rPr>
                <w:b/>
              </w:rPr>
              <w:t>Matricula</w:t>
            </w:r>
          </w:p>
        </w:tc>
        <w:tc>
          <w:tcPr>
            <w:tcW w:w="3870" w:type="dxa"/>
            <w:shd w:val="clear" w:color="auto" w:fill="FF7D7D"/>
          </w:tcPr>
          <w:p w:rsidR="004B173E" w:rsidRPr="007B15EE" w:rsidRDefault="004B173E" w:rsidP="004B173E">
            <w:pPr>
              <w:rPr>
                <w:b/>
              </w:rPr>
            </w:pPr>
            <w:r w:rsidRPr="007B15EE">
              <w:rPr>
                <w:b/>
              </w:rPr>
              <w:t>E-Mail</w:t>
            </w:r>
          </w:p>
        </w:tc>
      </w:tr>
      <w:tr w:rsidR="004B173E" w:rsidRPr="007B15EE" w:rsidTr="002F4298">
        <w:tc>
          <w:tcPr>
            <w:tcW w:w="3036" w:type="dxa"/>
          </w:tcPr>
          <w:p w:rsidR="004B173E" w:rsidRPr="004233B2" w:rsidRDefault="004B173E" w:rsidP="004B173E">
            <w:pPr>
              <w:rPr>
                <w:sz w:val="24"/>
                <w:szCs w:val="24"/>
              </w:rPr>
            </w:pPr>
            <w:r w:rsidRPr="004233B2">
              <w:rPr>
                <w:sz w:val="24"/>
                <w:szCs w:val="24"/>
              </w:rPr>
              <w:t xml:space="preserve">Carlos Israel </w:t>
            </w:r>
            <w:proofErr w:type="spellStart"/>
            <w:r w:rsidRPr="004233B2">
              <w:rPr>
                <w:sz w:val="24"/>
                <w:szCs w:val="24"/>
              </w:rPr>
              <w:t>Liriano</w:t>
            </w:r>
            <w:proofErr w:type="spellEnd"/>
            <w:r w:rsidRPr="004233B2">
              <w:rPr>
                <w:sz w:val="24"/>
                <w:szCs w:val="24"/>
              </w:rPr>
              <w:t xml:space="preserve"> V.</w:t>
            </w:r>
          </w:p>
        </w:tc>
        <w:tc>
          <w:tcPr>
            <w:tcW w:w="2202" w:type="dxa"/>
          </w:tcPr>
          <w:p w:rsidR="004B173E" w:rsidRPr="004233B2" w:rsidRDefault="004B173E" w:rsidP="004B173E">
            <w:pPr>
              <w:rPr>
                <w:sz w:val="24"/>
                <w:szCs w:val="24"/>
              </w:rPr>
            </w:pPr>
            <w:r w:rsidRPr="004233B2">
              <w:rPr>
                <w:sz w:val="24"/>
                <w:szCs w:val="24"/>
              </w:rPr>
              <w:t>DF-7459</w:t>
            </w:r>
          </w:p>
        </w:tc>
        <w:tc>
          <w:tcPr>
            <w:tcW w:w="3870" w:type="dxa"/>
          </w:tcPr>
          <w:p w:rsidR="004B173E" w:rsidRPr="004233B2" w:rsidRDefault="008C231D" w:rsidP="004B173E">
            <w:pPr>
              <w:rPr>
                <w:sz w:val="24"/>
                <w:szCs w:val="24"/>
              </w:rPr>
            </w:pPr>
            <w:hyperlink r:id="rId10" w:history="1">
              <w:r w:rsidR="004B173E" w:rsidRPr="004233B2">
                <w:rPr>
                  <w:rStyle w:val="Hyperlink"/>
                  <w:color w:val="auto"/>
                  <w:sz w:val="24"/>
                  <w:szCs w:val="24"/>
                  <w:u w:val="none"/>
                </w:rPr>
                <w:t>carlosliriano88@gmail.com</w:t>
              </w:r>
            </w:hyperlink>
          </w:p>
        </w:tc>
      </w:tr>
      <w:tr w:rsidR="004B173E" w:rsidRPr="007B15EE" w:rsidTr="002F4298">
        <w:tc>
          <w:tcPr>
            <w:tcW w:w="3036" w:type="dxa"/>
          </w:tcPr>
          <w:p w:rsidR="004B173E" w:rsidRPr="004233B2" w:rsidRDefault="004B173E" w:rsidP="004B173E">
            <w:pPr>
              <w:rPr>
                <w:sz w:val="24"/>
                <w:szCs w:val="24"/>
              </w:rPr>
            </w:pPr>
            <w:r w:rsidRPr="004233B2">
              <w:rPr>
                <w:rStyle w:val="Hyperlink"/>
                <w:color w:val="auto"/>
                <w:sz w:val="24"/>
                <w:szCs w:val="24"/>
                <w:u w:val="none"/>
              </w:rPr>
              <w:t>Jorge F. Soriano</w:t>
            </w:r>
            <w:r w:rsidRPr="004233B2">
              <w:rPr>
                <w:rStyle w:val="Hyperlink"/>
                <w:color w:val="auto"/>
                <w:sz w:val="24"/>
                <w:szCs w:val="24"/>
                <w:u w:val="none"/>
              </w:rPr>
              <w:tab/>
            </w:r>
          </w:p>
        </w:tc>
        <w:tc>
          <w:tcPr>
            <w:tcW w:w="2202" w:type="dxa"/>
          </w:tcPr>
          <w:p w:rsidR="004B173E" w:rsidRPr="004233B2" w:rsidRDefault="004B173E" w:rsidP="004B173E">
            <w:pPr>
              <w:rPr>
                <w:sz w:val="24"/>
                <w:szCs w:val="24"/>
              </w:rPr>
            </w:pPr>
            <w:r w:rsidRPr="004233B2">
              <w:rPr>
                <w:rStyle w:val="Hyperlink"/>
                <w:color w:val="auto"/>
                <w:sz w:val="24"/>
                <w:szCs w:val="24"/>
                <w:u w:val="none"/>
              </w:rPr>
              <w:t>CC-4695</w:t>
            </w:r>
          </w:p>
        </w:tc>
        <w:tc>
          <w:tcPr>
            <w:tcW w:w="3870" w:type="dxa"/>
          </w:tcPr>
          <w:p w:rsidR="004B173E" w:rsidRPr="004233B2" w:rsidRDefault="008C231D" w:rsidP="004B173E">
            <w:pPr>
              <w:rPr>
                <w:sz w:val="24"/>
                <w:szCs w:val="24"/>
              </w:rPr>
            </w:pPr>
            <w:hyperlink r:id="rId11" w:history="1">
              <w:r w:rsidR="004B173E" w:rsidRPr="004233B2">
                <w:rPr>
                  <w:rStyle w:val="Hyperlink"/>
                  <w:color w:val="auto"/>
                  <w:sz w:val="24"/>
                  <w:szCs w:val="24"/>
                  <w:u w:val="none"/>
                </w:rPr>
                <w:t>jorgefsorianod@gmail.com</w:t>
              </w:r>
            </w:hyperlink>
          </w:p>
        </w:tc>
      </w:tr>
      <w:tr w:rsidR="004B173E" w:rsidRPr="007B15EE" w:rsidTr="002F4298">
        <w:tc>
          <w:tcPr>
            <w:tcW w:w="3036" w:type="dxa"/>
          </w:tcPr>
          <w:p w:rsidR="004B173E" w:rsidRPr="004233B2" w:rsidRDefault="004B173E" w:rsidP="004B173E">
            <w:pPr>
              <w:rPr>
                <w:sz w:val="24"/>
                <w:szCs w:val="24"/>
              </w:rPr>
            </w:pPr>
            <w:r w:rsidRPr="004233B2">
              <w:rPr>
                <w:rStyle w:val="Hyperlink"/>
                <w:color w:val="auto"/>
                <w:sz w:val="24"/>
                <w:szCs w:val="24"/>
                <w:u w:val="none"/>
              </w:rPr>
              <w:t>Carlos Antonio González</w:t>
            </w:r>
          </w:p>
        </w:tc>
        <w:tc>
          <w:tcPr>
            <w:tcW w:w="2202" w:type="dxa"/>
          </w:tcPr>
          <w:p w:rsidR="004B173E" w:rsidRPr="004233B2" w:rsidRDefault="004B173E" w:rsidP="004B173E">
            <w:pPr>
              <w:rPr>
                <w:sz w:val="24"/>
                <w:szCs w:val="24"/>
              </w:rPr>
            </w:pPr>
            <w:r w:rsidRPr="004233B2">
              <w:rPr>
                <w:sz w:val="24"/>
                <w:szCs w:val="24"/>
              </w:rPr>
              <w:t>100018335</w:t>
            </w:r>
          </w:p>
        </w:tc>
        <w:tc>
          <w:tcPr>
            <w:tcW w:w="3870" w:type="dxa"/>
          </w:tcPr>
          <w:p w:rsidR="004B173E" w:rsidRPr="004233B2" w:rsidRDefault="008C231D" w:rsidP="004B173E">
            <w:pPr>
              <w:rPr>
                <w:sz w:val="24"/>
                <w:szCs w:val="24"/>
              </w:rPr>
            </w:pPr>
            <w:hyperlink r:id="rId12" w:history="1">
              <w:r w:rsidR="004B173E" w:rsidRPr="004233B2">
                <w:rPr>
                  <w:rStyle w:val="Hyperlink"/>
                  <w:color w:val="auto"/>
                  <w:sz w:val="24"/>
                  <w:szCs w:val="24"/>
                  <w:u w:val="none"/>
                </w:rPr>
                <w:t>carlosantoniogonzalez@outlook.com</w:t>
              </w:r>
            </w:hyperlink>
          </w:p>
        </w:tc>
      </w:tr>
    </w:tbl>
    <w:p w:rsidR="009A5853" w:rsidRPr="007B15EE" w:rsidRDefault="009A5853" w:rsidP="005C38FC">
      <w:pPr>
        <w:rPr>
          <w:rFonts w:ascii="Calibri" w:eastAsia="Times New Roman" w:hAnsi="Calibri" w:cs="Times New Roman"/>
          <w:sz w:val="22"/>
          <w:lang w:bidi="en-US"/>
        </w:rPr>
      </w:pPr>
    </w:p>
    <w:p w:rsidR="00536635" w:rsidRPr="007B15EE" w:rsidRDefault="00536635" w:rsidP="005C38FC"/>
    <w:p w:rsidR="00536635" w:rsidRPr="007B15EE" w:rsidRDefault="00536635" w:rsidP="00DA1CD4">
      <w:pPr>
        <w:pStyle w:val="Heading2"/>
      </w:pPr>
      <w:bookmarkStart w:id="14" w:name="_Toc374094143"/>
      <w:r w:rsidRPr="007B15EE">
        <w:t>Organigrama del Proyecto</w:t>
      </w:r>
      <w:bookmarkEnd w:id="14"/>
    </w:p>
    <w:p w:rsidR="00A87736" w:rsidRPr="007B15EE" w:rsidRDefault="00A87736" w:rsidP="00A87736">
      <w:r w:rsidRPr="007B15EE">
        <w:rPr>
          <w:noProof/>
          <w:lang w:eastAsia="es-DO"/>
        </w:rPr>
        <w:drawing>
          <wp:anchor distT="0" distB="0" distL="114300" distR="114300" simplePos="0" relativeHeight="251655680" behindDoc="0" locked="0" layoutInCell="1" allowOverlap="1">
            <wp:simplePos x="0" y="0"/>
            <wp:positionH relativeFrom="margin">
              <wp:posOffset>142875</wp:posOffset>
            </wp:positionH>
            <wp:positionV relativeFrom="paragraph">
              <wp:posOffset>131445</wp:posOffset>
            </wp:positionV>
            <wp:extent cx="5486400" cy="2743200"/>
            <wp:effectExtent l="0" t="0" r="0" b="0"/>
            <wp:wrapNone/>
            <wp:docPr id="218" name="Organization Chart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anchor>
        </w:drawing>
      </w:r>
    </w:p>
    <w:p w:rsidR="00A87736" w:rsidRPr="007B15EE" w:rsidRDefault="00A87736" w:rsidP="00A87736"/>
    <w:p w:rsidR="002B5740" w:rsidRPr="007B15EE" w:rsidRDefault="002B5740"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Pr="007B15EE" w:rsidRDefault="00A87736" w:rsidP="005C38FC">
      <w:pPr>
        <w:rPr>
          <w:rFonts w:cs="Times New Roman"/>
        </w:rPr>
      </w:pPr>
    </w:p>
    <w:p w:rsidR="00A87736" w:rsidRDefault="00A87736" w:rsidP="005C38FC">
      <w:pPr>
        <w:rPr>
          <w:rFonts w:cs="Times New Roman"/>
        </w:rPr>
      </w:pPr>
    </w:p>
    <w:p w:rsidR="009D63E2" w:rsidRDefault="009D63E2" w:rsidP="005C38FC">
      <w:pPr>
        <w:rPr>
          <w:rFonts w:cs="Times New Roman"/>
        </w:rPr>
      </w:pPr>
    </w:p>
    <w:p w:rsidR="009D63E2" w:rsidRPr="007B15EE" w:rsidRDefault="009D63E2" w:rsidP="005C38FC">
      <w:pPr>
        <w:rPr>
          <w:rFonts w:cs="Times New Roman"/>
        </w:rPr>
      </w:pPr>
    </w:p>
    <w:p w:rsidR="009D63E2" w:rsidRDefault="009D63E2" w:rsidP="009D63E2">
      <w:pPr>
        <w:pStyle w:val="Heading2"/>
        <w:spacing w:line="360" w:lineRule="auto"/>
        <w:rPr>
          <w:rFonts w:cs="Times New Roman"/>
          <w:sz w:val="24"/>
          <w:szCs w:val="24"/>
        </w:rPr>
      </w:pPr>
    </w:p>
    <w:p w:rsidR="00784A66" w:rsidRPr="009D63E2" w:rsidRDefault="00784A66" w:rsidP="009D63E2">
      <w:pPr>
        <w:pStyle w:val="Heading2"/>
        <w:spacing w:line="360" w:lineRule="auto"/>
        <w:rPr>
          <w:rFonts w:cs="Times New Roman"/>
          <w:sz w:val="24"/>
          <w:szCs w:val="24"/>
        </w:rPr>
      </w:pPr>
      <w:bookmarkStart w:id="15" w:name="_Toc374094144"/>
      <w:r w:rsidRPr="004233B2">
        <w:rPr>
          <w:rFonts w:cs="Times New Roman"/>
          <w:sz w:val="24"/>
          <w:szCs w:val="24"/>
        </w:rPr>
        <w:t>Descripción de las Funciones y responsabilidades</w:t>
      </w:r>
      <w:bookmarkEnd w:id="15"/>
    </w:p>
    <w:p w:rsidR="009D63E2" w:rsidRDefault="009D63E2" w:rsidP="004233B2">
      <w:pPr>
        <w:spacing w:line="360" w:lineRule="auto"/>
        <w:rPr>
          <w:rFonts w:cs="Times New Roman"/>
          <w:szCs w:val="24"/>
          <w:u w:val="single"/>
        </w:rPr>
      </w:pPr>
    </w:p>
    <w:p w:rsidR="00784A66" w:rsidRPr="007B15EE" w:rsidRDefault="00784A66" w:rsidP="004233B2">
      <w:pPr>
        <w:spacing w:line="360" w:lineRule="auto"/>
      </w:pPr>
      <w:r w:rsidRPr="004233B2">
        <w:rPr>
          <w:rFonts w:cs="Times New Roman"/>
          <w:szCs w:val="24"/>
          <w:u w:val="single"/>
        </w:rPr>
        <w:t>Líder de proyecto:</w:t>
      </w:r>
      <w:r w:rsidR="00F62F87" w:rsidRPr="004233B2">
        <w:rPr>
          <w:rFonts w:cs="Times New Roman"/>
          <w:szCs w:val="24"/>
        </w:rPr>
        <w:t xml:space="preserve"> Es el miembro </w:t>
      </w:r>
      <w:r w:rsidRPr="004233B2">
        <w:rPr>
          <w:rFonts w:cs="Times New Roman"/>
          <w:szCs w:val="24"/>
        </w:rPr>
        <w:t>del grupo de trabajo encargado de gestionar los recursos disponibles del grupo de trabajo para la realización del proyecto, siendo este el encargado de asignar las tareas a cada uno de los miembros del equipo de trabajo, y también la persona a cargo de dar seguimiento al cumplimiento de dichas tareas. Por otra parte, este miembro del grupo de</w:t>
      </w:r>
      <w:r w:rsidRPr="007B15EE">
        <w:t xml:space="preserve"> trabajo será el enlace directo entre el grupo de trabajo y los miembros de la alta gerencia del proyecto como lo son el asesor y coordinador del proyecto.</w:t>
      </w:r>
    </w:p>
    <w:p w:rsidR="00784A66" w:rsidRPr="007B15EE" w:rsidRDefault="00784A66" w:rsidP="00836B95">
      <w:pPr>
        <w:spacing w:line="360" w:lineRule="auto"/>
      </w:pPr>
      <w:r w:rsidRPr="007B15EE">
        <w:t>Dentro de las funciones específicas principales que le competen al líder del proyecto se encuentran las siguientes:</w:t>
      </w:r>
    </w:p>
    <w:p w:rsidR="00784A66" w:rsidRPr="007B15EE" w:rsidRDefault="00784A66" w:rsidP="00836B95">
      <w:pPr>
        <w:pStyle w:val="ListParagraph"/>
        <w:numPr>
          <w:ilvl w:val="0"/>
          <w:numId w:val="19"/>
        </w:numPr>
        <w:spacing w:line="360" w:lineRule="auto"/>
      </w:pPr>
      <w:r w:rsidRPr="007B15EE">
        <w:t>Definir las tareas a realizar para el cumplimiento del proyecto SIGEC, así como la prioridad de las mismas.</w:t>
      </w:r>
    </w:p>
    <w:p w:rsidR="00784A66" w:rsidRPr="007B15EE" w:rsidRDefault="00784A66" w:rsidP="00836B95">
      <w:pPr>
        <w:pStyle w:val="ListParagraph"/>
        <w:numPr>
          <w:ilvl w:val="0"/>
          <w:numId w:val="19"/>
        </w:numPr>
        <w:spacing w:line="360" w:lineRule="auto"/>
      </w:pPr>
      <w:r w:rsidRPr="007B15EE">
        <w:t>Coordinar la comunicación del equipo de trabajo, así como las interacciones con el asesor y el coordinador del proyecto.</w:t>
      </w:r>
    </w:p>
    <w:p w:rsidR="00784A66" w:rsidRPr="007B15EE" w:rsidRDefault="00784A66" w:rsidP="00836B95">
      <w:pPr>
        <w:pStyle w:val="ListParagraph"/>
        <w:numPr>
          <w:ilvl w:val="0"/>
          <w:numId w:val="19"/>
        </w:numPr>
        <w:spacing w:line="360" w:lineRule="auto"/>
      </w:pPr>
      <w:r w:rsidRPr="007B15EE">
        <w:t>Definir la organización de las actividades y la estructura del proyecto.</w:t>
      </w:r>
    </w:p>
    <w:p w:rsidR="00784A66" w:rsidRPr="007B15EE" w:rsidRDefault="00784A66" w:rsidP="00836B95">
      <w:pPr>
        <w:pStyle w:val="ListParagraph"/>
        <w:numPr>
          <w:ilvl w:val="0"/>
          <w:numId w:val="19"/>
        </w:numPr>
        <w:spacing w:line="360" w:lineRule="auto"/>
      </w:pPr>
      <w:r w:rsidRPr="007B15EE">
        <w:t>Establecer los horarios y fechas de trabajo del equipo de trabajo.</w:t>
      </w:r>
    </w:p>
    <w:p w:rsidR="00784A66" w:rsidRPr="007B15EE" w:rsidRDefault="00784A66" w:rsidP="00836B95">
      <w:pPr>
        <w:pStyle w:val="ListParagraph"/>
        <w:numPr>
          <w:ilvl w:val="0"/>
          <w:numId w:val="19"/>
        </w:numPr>
        <w:spacing w:line="360" w:lineRule="auto"/>
      </w:pPr>
      <w:r w:rsidRPr="007B15EE">
        <w:t>Definir un plan de desarrollo para el proyecto.</w:t>
      </w:r>
    </w:p>
    <w:p w:rsidR="00784A66" w:rsidRPr="007B15EE" w:rsidRDefault="00784A66" w:rsidP="00836B95">
      <w:pPr>
        <w:pStyle w:val="ListParagraph"/>
        <w:numPr>
          <w:ilvl w:val="0"/>
          <w:numId w:val="19"/>
        </w:numPr>
        <w:spacing w:line="360" w:lineRule="auto"/>
      </w:pPr>
      <w:r w:rsidRPr="007B15EE">
        <w:t>Mantener el plan del proyecto en ejecución.</w:t>
      </w:r>
    </w:p>
    <w:p w:rsidR="00784A66" w:rsidRPr="007B15EE" w:rsidRDefault="00784A66" w:rsidP="00836B95">
      <w:pPr>
        <w:pStyle w:val="ListParagraph"/>
        <w:numPr>
          <w:ilvl w:val="0"/>
          <w:numId w:val="19"/>
        </w:numPr>
        <w:spacing w:line="360" w:lineRule="auto"/>
      </w:pPr>
      <w:r w:rsidRPr="007B15EE">
        <w:t>Establecer los lineamientos que rigen la estructura de trabajo y que garanticen la calidad e integridad de los artefactos del proyecto.</w:t>
      </w:r>
    </w:p>
    <w:p w:rsidR="00784A66" w:rsidRPr="007B15EE" w:rsidRDefault="00784A66" w:rsidP="00836B95">
      <w:pPr>
        <w:pStyle w:val="ListParagraph"/>
        <w:numPr>
          <w:ilvl w:val="0"/>
          <w:numId w:val="19"/>
        </w:numPr>
        <w:spacing w:line="360" w:lineRule="auto"/>
      </w:pPr>
      <w:r w:rsidRPr="007B15EE">
        <w:t>Planificar y realizar reuniones del equipo de trabajo del proyecto.</w:t>
      </w:r>
    </w:p>
    <w:p w:rsidR="00784A66" w:rsidRPr="007B15EE" w:rsidRDefault="00784A66" w:rsidP="00836B95">
      <w:pPr>
        <w:spacing w:line="360" w:lineRule="auto"/>
      </w:pPr>
      <w:r w:rsidRPr="007B15EE">
        <w:rPr>
          <w:u w:val="single"/>
        </w:rPr>
        <w:t>Analista – Diseñador:</w:t>
      </w:r>
      <w:r w:rsidRPr="007B15EE">
        <w:rPr>
          <w:b/>
        </w:rPr>
        <w:t xml:space="preserve"> </w:t>
      </w:r>
      <w:r w:rsidRPr="007B15EE">
        <w:t xml:space="preserve">Es el miembro del grupo de trabajo encargado de la fase de iniciación del proyecto, siendo esta persona la responsable directa del levantamiento de la información adquirida para una posterior definición de los requerimientos del sistema. También será el responsable de definir cuáles serán los artefactos entregables que se deben generar y mantener en las fases de </w:t>
      </w:r>
      <w:proofErr w:type="spellStart"/>
      <w:r w:rsidRPr="007B15EE">
        <w:t>elicitación</w:t>
      </w:r>
      <w:proofErr w:type="spellEnd"/>
      <w:r w:rsidRPr="007B15EE">
        <w:t xml:space="preserve"> de requerimientos, análisis y diseño del sistema SIGEC.</w:t>
      </w:r>
    </w:p>
    <w:p w:rsidR="00784A66" w:rsidRPr="007B15EE" w:rsidRDefault="00784A66" w:rsidP="00836B95">
      <w:pPr>
        <w:spacing w:line="360" w:lineRule="auto"/>
      </w:pPr>
      <w:r w:rsidRPr="007B15EE">
        <w:t>Entre las funciones principales que deberá realizar el analista diseñador del proyecto se encuentran las siguientes:</w:t>
      </w:r>
    </w:p>
    <w:p w:rsidR="00784A66" w:rsidRPr="007B15EE" w:rsidRDefault="00784A66" w:rsidP="00836B95">
      <w:pPr>
        <w:pStyle w:val="ListParagraph"/>
        <w:numPr>
          <w:ilvl w:val="0"/>
          <w:numId w:val="20"/>
        </w:numPr>
        <w:spacing w:line="360" w:lineRule="auto"/>
      </w:pPr>
      <w:r w:rsidRPr="007B15EE">
        <w:lastRenderedPageBreak/>
        <w:t>Planificar las actividades y los trabajos a ser realizados en las fases de análisis y diseño de SIGEC.</w:t>
      </w:r>
    </w:p>
    <w:p w:rsidR="00784A66" w:rsidRPr="007B15EE" w:rsidRDefault="00784A66" w:rsidP="00836B95">
      <w:pPr>
        <w:pStyle w:val="ListParagraph"/>
        <w:numPr>
          <w:ilvl w:val="0"/>
          <w:numId w:val="20"/>
        </w:numPr>
        <w:spacing w:line="360" w:lineRule="auto"/>
      </w:pPr>
      <w:r w:rsidRPr="007B15EE">
        <w:t>Estudiar los requerimientos de los usuarios futuros del SIGEC, para tomar dichos datos como base en el diseño del futuro sistema.</w:t>
      </w:r>
    </w:p>
    <w:p w:rsidR="00784A66" w:rsidRPr="007B15EE" w:rsidRDefault="00784A66" w:rsidP="00836B95">
      <w:pPr>
        <w:pStyle w:val="ListParagraph"/>
        <w:numPr>
          <w:ilvl w:val="0"/>
          <w:numId w:val="20"/>
        </w:numPr>
        <w:spacing w:line="360" w:lineRule="auto"/>
      </w:pPr>
      <w:r w:rsidRPr="007B15EE">
        <w:t>Representar y esquematizar todos los procesos a ser realizados por el sistema SIGEC, incluyendo los algoritmos de dichos procesos.</w:t>
      </w:r>
    </w:p>
    <w:p w:rsidR="00784A66" w:rsidRPr="007B15EE" w:rsidRDefault="00784A66" w:rsidP="00836B95">
      <w:pPr>
        <w:pStyle w:val="ListParagraph"/>
        <w:numPr>
          <w:ilvl w:val="0"/>
          <w:numId w:val="20"/>
        </w:numPr>
        <w:spacing w:line="360" w:lineRule="auto"/>
      </w:pPr>
      <w:r w:rsidRPr="007B15EE">
        <w:t>Determinar la mejor forma de implantar y proba</w:t>
      </w:r>
      <w:r w:rsidR="00D6155D" w:rsidRPr="007B15EE">
        <w:t xml:space="preserve">r el </w:t>
      </w:r>
      <w:r w:rsidRPr="007B15EE">
        <w:t>sistema en desarrollo.</w:t>
      </w:r>
    </w:p>
    <w:p w:rsidR="00784A66" w:rsidRPr="007B15EE" w:rsidRDefault="00784A66" w:rsidP="00836B95">
      <w:pPr>
        <w:pStyle w:val="ListParagraph"/>
        <w:numPr>
          <w:ilvl w:val="0"/>
          <w:numId w:val="20"/>
        </w:numPr>
        <w:spacing w:line="360" w:lineRule="auto"/>
      </w:pPr>
      <w:r w:rsidRPr="007B15EE">
        <w:t>Diseñar el sistema SIGEC de manera funcional en primera instancia.</w:t>
      </w:r>
    </w:p>
    <w:p w:rsidR="00784A66" w:rsidRPr="007B15EE" w:rsidRDefault="00784A66" w:rsidP="00836B95">
      <w:pPr>
        <w:pStyle w:val="ListParagraph"/>
        <w:numPr>
          <w:ilvl w:val="0"/>
          <w:numId w:val="20"/>
        </w:numPr>
        <w:spacing w:line="360" w:lineRule="auto"/>
      </w:pPr>
      <w:r w:rsidRPr="007B15EE">
        <w:t>Diseñar los d</w:t>
      </w:r>
      <w:r w:rsidR="00D6155D" w:rsidRPr="007B15EE">
        <w:t xml:space="preserve">iferentes módulos del sistema, </w:t>
      </w:r>
      <w:r w:rsidRPr="007B15EE">
        <w:t xml:space="preserve">y determinar los flujos de información entre dichos módulos, así como los actores </w:t>
      </w:r>
      <w:proofErr w:type="gramStart"/>
      <w:r w:rsidRPr="007B15EE">
        <w:t>que  intervienen</w:t>
      </w:r>
      <w:proofErr w:type="gramEnd"/>
      <w:r w:rsidRPr="007B15EE">
        <w:t xml:space="preserve"> en dichos flujos de información.</w:t>
      </w:r>
    </w:p>
    <w:p w:rsidR="00784A66" w:rsidRPr="007B15EE" w:rsidRDefault="00784A66" w:rsidP="00836B95">
      <w:pPr>
        <w:pStyle w:val="ListParagraph"/>
        <w:numPr>
          <w:ilvl w:val="0"/>
          <w:numId w:val="20"/>
        </w:numPr>
        <w:spacing w:line="360" w:lineRule="auto"/>
      </w:pPr>
      <w:r w:rsidRPr="007B15EE">
        <w:t>Diseñar los formularios y las salidas del sistema, de la manera más idónea posible.</w:t>
      </w:r>
    </w:p>
    <w:p w:rsidR="00784A66" w:rsidRPr="007B15EE" w:rsidRDefault="00784A66" w:rsidP="00836B95">
      <w:pPr>
        <w:pStyle w:val="ListParagraph"/>
        <w:numPr>
          <w:ilvl w:val="0"/>
          <w:numId w:val="20"/>
        </w:numPr>
        <w:spacing w:line="360" w:lineRule="auto"/>
      </w:pPr>
      <w:r w:rsidRPr="007B15EE">
        <w:t>Diseñar la estructura de la base de datos del sistema SIGEC, de manera que se apegue lo más posible a los requerimientos del sistema.</w:t>
      </w:r>
    </w:p>
    <w:p w:rsidR="00784A66" w:rsidRPr="007B15EE" w:rsidRDefault="00784A66" w:rsidP="00836B95">
      <w:pPr>
        <w:spacing w:line="360" w:lineRule="auto"/>
      </w:pPr>
    </w:p>
    <w:p w:rsidR="00784A66" w:rsidRPr="007B15EE" w:rsidRDefault="00784A66" w:rsidP="00836B95">
      <w:pPr>
        <w:spacing w:line="360" w:lineRule="auto"/>
      </w:pPr>
      <w:r w:rsidRPr="007B15EE">
        <w:rPr>
          <w:u w:val="single"/>
        </w:rPr>
        <w:t>Programadores:</w:t>
      </w:r>
      <w:r w:rsidRPr="007B15EE">
        <w:t xml:space="preserve"> Son los miembros del equipo de trabajo encargados de trasladar las especificaciones y diseños del sistema realizados por el analista del sistema a la plataforma escogida por el grupo de trabajo del sistema SIGEC que en este caso es ASP.NET MVC 4.</w:t>
      </w:r>
    </w:p>
    <w:p w:rsidR="00784A66" w:rsidRPr="007B15EE" w:rsidRDefault="00784A66" w:rsidP="00836B95">
      <w:pPr>
        <w:spacing w:line="360" w:lineRule="auto"/>
      </w:pPr>
      <w:r w:rsidRPr="007B15EE">
        <w:t>Entre las responsabilidades principales de los programadores en el desarrollo del sistema SIGEC se enumeran las siguientes:</w:t>
      </w:r>
    </w:p>
    <w:p w:rsidR="00784A66" w:rsidRPr="007B15EE" w:rsidRDefault="00784A66" w:rsidP="00836B95">
      <w:pPr>
        <w:pStyle w:val="ListParagraph"/>
        <w:numPr>
          <w:ilvl w:val="0"/>
          <w:numId w:val="21"/>
        </w:numPr>
        <w:spacing w:line="360" w:lineRule="auto"/>
      </w:pPr>
      <w:r w:rsidRPr="007B15EE">
        <w:t>Escribir, depurar y mantener el código fuente del sistema usando el lenguaje de programación descrito anteriormente para dicho propósito.</w:t>
      </w:r>
    </w:p>
    <w:p w:rsidR="00784A66" w:rsidRPr="007B15EE" w:rsidRDefault="00784A66" w:rsidP="00836B95">
      <w:pPr>
        <w:pStyle w:val="ListParagraph"/>
        <w:numPr>
          <w:ilvl w:val="0"/>
          <w:numId w:val="21"/>
        </w:numPr>
        <w:spacing w:line="360" w:lineRule="auto"/>
      </w:pPr>
      <w:r w:rsidRPr="007B15EE">
        <w:t>Estudiar y comprender las especificaciones del sistema propuestas por el analista diseñador para mantener siempre ajustado el sistema a diseñar con los requerimientos planteados en las fases de análisis y diseño.</w:t>
      </w:r>
    </w:p>
    <w:p w:rsidR="00784A66" w:rsidRPr="007B15EE" w:rsidRDefault="00784A66" w:rsidP="00836B95">
      <w:pPr>
        <w:pStyle w:val="ListParagraph"/>
        <w:numPr>
          <w:ilvl w:val="0"/>
          <w:numId w:val="21"/>
        </w:numPr>
        <w:spacing w:line="360" w:lineRule="auto"/>
      </w:pPr>
      <w:r w:rsidRPr="007B15EE">
        <w:t>Documentar de manera interna el código desarrollado de manera que sea comprensible por los demás miembros del grupo de programación, y los demás miembros del equipo de trabajo.</w:t>
      </w:r>
    </w:p>
    <w:p w:rsidR="00784A66" w:rsidRPr="007B15EE" w:rsidRDefault="00784A66" w:rsidP="00836B95">
      <w:pPr>
        <w:spacing w:line="360" w:lineRule="auto"/>
      </w:pPr>
    </w:p>
    <w:p w:rsidR="00F279D8" w:rsidRDefault="00F279D8" w:rsidP="00836B95">
      <w:pPr>
        <w:spacing w:line="360" w:lineRule="auto"/>
        <w:rPr>
          <w:u w:val="single"/>
        </w:rPr>
      </w:pPr>
    </w:p>
    <w:p w:rsidR="00784A66" w:rsidRPr="007B15EE" w:rsidRDefault="00784A66" w:rsidP="00836B95">
      <w:pPr>
        <w:spacing w:line="360" w:lineRule="auto"/>
      </w:pPr>
      <w:r w:rsidRPr="007B15EE">
        <w:rPr>
          <w:u w:val="single"/>
        </w:rPr>
        <w:t>Documentadores:</w:t>
      </w:r>
      <w:r w:rsidRPr="007B15EE">
        <w:rPr>
          <w:b/>
        </w:rPr>
        <w:t xml:space="preserve"> </w:t>
      </w:r>
      <w:r w:rsidRPr="007B15EE">
        <w:t>En el desarrollo del sistema SIGEC los documentadores son los encargados de crear y mantener todos los documentos concernientes al resultado de las actividades desarrolladas, así como también los manuales y documentación que será entregada al usuario que adquiera el sistema SIGEC.</w:t>
      </w:r>
    </w:p>
    <w:p w:rsidR="009D63E2" w:rsidRDefault="009D63E2" w:rsidP="00836B95">
      <w:pPr>
        <w:spacing w:line="360" w:lineRule="auto"/>
      </w:pPr>
    </w:p>
    <w:p w:rsidR="00784A66" w:rsidRPr="007B15EE" w:rsidRDefault="00784A66" w:rsidP="00836B95">
      <w:pPr>
        <w:spacing w:line="360" w:lineRule="auto"/>
      </w:pPr>
      <w:r w:rsidRPr="007B15EE">
        <w:t>Entre las responsabilidades principales de los documentadores, podemos enumerar las siguientes:</w:t>
      </w:r>
    </w:p>
    <w:p w:rsidR="00784A66" w:rsidRPr="007B15EE" w:rsidRDefault="00784A66" w:rsidP="00836B95">
      <w:pPr>
        <w:pStyle w:val="ListParagraph"/>
        <w:numPr>
          <w:ilvl w:val="0"/>
          <w:numId w:val="22"/>
        </w:numPr>
        <w:spacing w:line="360" w:lineRule="auto"/>
      </w:pPr>
      <w:r w:rsidRPr="007B15EE">
        <w:t>Crear la documentación interna del sistema en cuanto a los requerimientos definidos por el analista del sistema.</w:t>
      </w:r>
    </w:p>
    <w:p w:rsidR="00784A66" w:rsidRPr="007B15EE" w:rsidRDefault="00784A66" w:rsidP="00836B95">
      <w:pPr>
        <w:pStyle w:val="ListParagraph"/>
        <w:numPr>
          <w:ilvl w:val="0"/>
          <w:numId w:val="22"/>
        </w:numPr>
        <w:spacing w:line="360" w:lineRule="auto"/>
      </w:pPr>
      <w:r w:rsidRPr="007B15EE">
        <w:t>Crear la documentación de las operaciones internas de los elementos, entidades y funciones del sistema (métodos, interfaces, clases, entre otros).</w:t>
      </w:r>
    </w:p>
    <w:p w:rsidR="00784A66" w:rsidRPr="007B15EE" w:rsidRDefault="00784A66" w:rsidP="00836B95">
      <w:pPr>
        <w:pStyle w:val="ListParagraph"/>
        <w:numPr>
          <w:ilvl w:val="0"/>
          <w:numId w:val="22"/>
        </w:numPr>
        <w:spacing w:line="360" w:lineRule="auto"/>
      </w:pPr>
      <w:r w:rsidRPr="007B15EE">
        <w:t>Crear los documentos de ayuda al usuario y de uso del sistema, y mantener dichos documentos acorde con las especificaciones planteadas del sistema.</w:t>
      </w:r>
    </w:p>
    <w:p w:rsidR="00784A66" w:rsidRPr="007B15EE" w:rsidRDefault="00784A66" w:rsidP="00836B95">
      <w:pPr>
        <w:spacing w:line="360" w:lineRule="auto"/>
      </w:pPr>
    </w:p>
    <w:p w:rsidR="00784A66" w:rsidRPr="007B15EE" w:rsidRDefault="00784A66" w:rsidP="00836B95">
      <w:pPr>
        <w:spacing w:line="360" w:lineRule="auto"/>
      </w:pPr>
      <w:r w:rsidRPr="007B15EE">
        <w:rPr>
          <w:u w:val="single"/>
        </w:rPr>
        <w:t>DBA:</w:t>
      </w:r>
      <w:r w:rsidRPr="007B15EE">
        <w:rPr>
          <w:b/>
        </w:rPr>
        <w:t xml:space="preserve"> </w:t>
      </w:r>
      <w:r w:rsidRPr="007B15EE">
        <w:t>Es el miembro del equipo de trabajo encargado de crear y gestionar la base de datos del sistema SIGEC, a partir de la estructura propuesta por el analista del sistema.</w:t>
      </w:r>
    </w:p>
    <w:p w:rsidR="00784A66" w:rsidRPr="007B15EE" w:rsidRDefault="00784A66" w:rsidP="00836B95">
      <w:pPr>
        <w:spacing w:line="360" w:lineRule="auto"/>
      </w:pPr>
      <w:r w:rsidRPr="007B15EE">
        <w:t>Entre las responsabilidades del DBA en el desarrollo del sistema SIGEC, podemos enumerar las siguientes:</w:t>
      </w:r>
    </w:p>
    <w:p w:rsidR="00784A66" w:rsidRPr="007B15EE" w:rsidRDefault="00784A66" w:rsidP="00836B95">
      <w:pPr>
        <w:pStyle w:val="ListParagraph"/>
        <w:numPr>
          <w:ilvl w:val="0"/>
          <w:numId w:val="23"/>
        </w:numPr>
        <w:spacing w:line="360" w:lineRule="auto"/>
      </w:pPr>
      <w:r w:rsidRPr="007B15EE">
        <w:t>Asegurar la integridad de los datos que van a ser almacenados y administrados en la base de datos creada por él mismo, en un DBMS.</w:t>
      </w:r>
    </w:p>
    <w:p w:rsidR="00784A66" w:rsidRPr="007B15EE" w:rsidRDefault="00784A66" w:rsidP="00836B95">
      <w:pPr>
        <w:pStyle w:val="ListParagraph"/>
        <w:numPr>
          <w:ilvl w:val="0"/>
          <w:numId w:val="23"/>
        </w:numPr>
        <w:spacing w:line="360" w:lineRule="auto"/>
      </w:pPr>
      <w:r w:rsidRPr="007B15EE">
        <w:t>Normalizar la estructura de la base de datos, de tal forma que se mantenga la consistencia de los datos a ser almacenados en la base de datos.</w:t>
      </w:r>
    </w:p>
    <w:p w:rsidR="00784A66" w:rsidRPr="007B15EE" w:rsidRDefault="00784A66" w:rsidP="00836B95">
      <w:pPr>
        <w:pStyle w:val="ListParagraph"/>
        <w:numPr>
          <w:ilvl w:val="0"/>
          <w:numId w:val="23"/>
        </w:numPr>
        <w:spacing w:line="360" w:lineRule="auto"/>
      </w:pPr>
      <w:r w:rsidRPr="007B15EE">
        <w:t>Verificar el correcto funcionamiento de la base de datos y del DBMS que la administra.</w:t>
      </w:r>
    </w:p>
    <w:p w:rsidR="00784A66" w:rsidRPr="007B15EE" w:rsidRDefault="00784A66" w:rsidP="00836B95">
      <w:pPr>
        <w:pStyle w:val="ListParagraph"/>
        <w:numPr>
          <w:ilvl w:val="0"/>
          <w:numId w:val="23"/>
        </w:numPr>
        <w:spacing w:line="360" w:lineRule="auto"/>
      </w:pPr>
      <w:r w:rsidRPr="007B15EE">
        <w:t>Verificar que los valores de rendimiento y tiempos de respuesta de la base de datos sean los más adecuados para el sistema.</w:t>
      </w:r>
    </w:p>
    <w:p w:rsidR="000C514D" w:rsidRDefault="000C514D" w:rsidP="00836B95">
      <w:pPr>
        <w:spacing w:line="360" w:lineRule="auto"/>
        <w:rPr>
          <w:rFonts w:cs="Times New Roman"/>
        </w:rPr>
      </w:pPr>
    </w:p>
    <w:p w:rsidR="00836B95" w:rsidRDefault="00836B95" w:rsidP="00836B95">
      <w:pPr>
        <w:spacing w:line="360" w:lineRule="auto"/>
        <w:rPr>
          <w:rFonts w:cs="Times New Roman"/>
        </w:rPr>
      </w:pPr>
    </w:p>
    <w:p w:rsidR="00BE7D65" w:rsidRPr="007B15EE" w:rsidRDefault="00BE7D65" w:rsidP="00836B95">
      <w:pPr>
        <w:pStyle w:val="Heading1"/>
        <w:spacing w:line="360" w:lineRule="auto"/>
      </w:pPr>
      <w:bookmarkStart w:id="16" w:name="_Toc374094145"/>
      <w:r w:rsidRPr="007B15EE">
        <w:lastRenderedPageBreak/>
        <w:t>Descripción de los aspectos técnicos</w:t>
      </w:r>
      <w:bookmarkEnd w:id="16"/>
    </w:p>
    <w:p w:rsidR="00BE7D65" w:rsidRPr="007B15EE" w:rsidRDefault="00BE7D65" w:rsidP="00836B95">
      <w:pPr>
        <w:spacing w:line="360" w:lineRule="auto"/>
      </w:pPr>
    </w:p>
    <w:p w:rsidR="00BE7D65" w:rsidRPr="007B15EE" w:rsidRDefault="00BE7D65" w:rsidP="00836B95">
      <w:pPr>
        <w:pStyle w:val="Heading3"/>
        <w:spacing w:line="360" w:lineRule="auto"/>
      </w:pPr>
      <w:bookmarkStart w:id="17" w:name="_Toc374094146"/>
      <w:r w:rsidRPr="007B15EE">
        <w:t>Requerimiento de Hardware</w:t>
      </w:r>
      <w:bookmarkEnd w:id="17"/>
    </w:p>
    <w:p w:rsidR="00BE7D65" w:rsidRPr="007B15EE" w:rsidRDefault="00BE7D65" w:rsidP="00836B95">
      <w:pPr>
        <w:pStyle w:val="Prrafodelista1"/>
        <w:spacing w:before="0" w:after="0" w:line="360" w:lineRule="auto"/>
        <w:ind w:left="1428"/>
        <w:rPr>
          <w:sz w:val="22"/>
          <w:szCs w:val="22"/>
          <w:lang w:val="es-DO"/>
        </w:rPr>
      </w:pPr>
    </w:p>
    <w:p w:rsidR="00BE7D65" w:rsidRPr="007B15EE" w:rsidRDefault="00BE7D65" w:rsidP="00836B95">
      <w:pPr>
        <w:spacing w:line="360" w:lineRule="auto"/>
        <w:rPr>
          <w:u w:val="single"/>
        </w:rPr>
      </w:pPr>
      <w:r w:rsidRPr="007B15EE">
        <w:rPr>
          <w:u w:val="single"/>
        </w:rPr>
        <w:t>Servidor:</w:t>
      </w:r>
    </w:p>
    <w:p w:rsidR="00BE7D65" w:rsidRPr="007B15EE" w:rsidRDefault="00BE7D65" w:rsidP="009D63E2">
      <w:pPr>
        <w:pStyle w:val="ListParagraph"/>
        <w:numPr>
          <w:ilvl w:val="0"/>
          <w:numId w:val="33"/>
        </w:numPr>
        <w:spacing w:line="360" w:lineRule="auto"/>
      </w:pPr>
      <w:r w:rsidRPr="007B15EE">
        <w:t>Servidor Web dedicado con 1GB</w:t>
      </w:r>
      <w:r w:rsidR="009D63E2">
        <w:t xml:space="preserve"> de almacenamiento</w:t>
      </w:r>
      <w:r w:rsidRPr="007B15EE">
        <w:t xml:space="preserve"> o superior.</w:t>
      </w:r>
    </w:p>
    <w:p w:rsidR="00BE7D65" w:rsidRPr="007B15EE" w:rsidRDefault="00BE7D65" w:rsidP="00836B95">
      <w:pPr>
        <w:spacing w:line="360" w:lineRule="auto"/>
        <w:rPr>
          <w:u w:val="single"/>
        </w:rPr>
      </w:pPr>
      <w:r w:rsidRPr="007B15EE">
        <w:rPr>
          <w:u w:val="single"/>
        </w:rPr>
        <w:t>Clientes:</w:t>
      </w:r>
    </w:p>
    <w:p w:rsidR="00BE7D65" w:rsidRPr="007B15EE" w:rsidRDefault="00BE7D65" w:rsidP="00836B95">
      <w:pPr>
        <w:pStyle w:val="ListParagraph"/>
        <w:numPr>
          <w:ilvl w:val="0"/>
          <w:numId w:val="27"/>
        </w:numPr>
        <w:spacing w:line="360" w:lineRule="auto"/>
      </w:pPr>
      <w:r w:rsidRPr="007B15EE">
        <w:t>Procesador: Pentium IV 3.0 o superior.</w:t>
      </w:r>
    </w:p>
    <w:p w:rsidR="00BE7D65" w:rsidRPr="007B15EE" w:rsidRDefault="00BE7D65" w:rsidP="00836B95">
      <w:pPr>
        <w:pStyle w:val="ListParagraph"/>
        <w:numPr>
          <w:ilvl w:val="0"/>
          <w:numId w:val="27"/>
        </w:numPr>
        <w:spacing w:line="360" w:lineRule="auto"/>
      </w:pPr>
      <w:r w:rsidRPr="007B15EE">
        <w:t>Memoria RAM: 1 GB DDR2 o superior.</w:t>
      </w:r>
    </w:p>
    <w:p w:rsidR="00BE7D65" w:rsidRPr="007B15EE" w:rsidRDefault="00BE7D65" w:rsidP="00836B95">
      <w:pPr>
        <w:pStyle w:val="ListParagraph"/>
        <w:numPr>
          <w:ilvl w:val="0"/>
          <w:numId w:val="27"/>
        </w:numPr>
        <w:spacing w:line="360" w:lineRule="auto"/>
      </w:pPr>
      <w:r w:rsidRPr="007B15EE">
        <w:t>Disco Duro: 40 GB o superior.</w:t>
      </w:r>
    </w:p>
    <w:p w:rsidR="00BE7D65" w:rsidRPr="007B15EE" w:rsidRDefault="00BE7D65" w:rsidP="00836B95">
      <w:pPr>
        <w:pStyle w:val="ListParagraph"/>
        <w:numPr>
          <w:ilvl w:val="0"/>
          <w:numId w:val="27"/>
        </w:numPr>
        <w:spacing w:line="360" w:lineRule="auto"/>
      </w:pPr>
      <w:r w:rsidRPr="007B15EE">
        <w:t>Monitor.</w:t>
      </w:r>
    </w:p>
    <w:p w:rsidR="00BE7D65" w:rsidRPr="007B15EE" w:rsidRDefault="00BE7D65" w:rsidP="00836B95">
      <w:pPr>
        <w:pStyle w:val="ListParagraph"/>
        <w:numPr>
          <w:ilvl w:val="0"/>
          <w:numId w:val="27"/>
        </w:numPr>
        <w:spacing w:line="360" w:lineRule="auto"/>
      </w:pPr>
      <w:r w:rsidRPr="007B15EE">
        <w:t>Teclado y ratón.</w:t>
      </w:r>
    </w:p>
    <w:p w:rsidR="00BE7D65" w:rsidRPr="007B15EE" w:rsidRDefault="00BE7D65" w:rsidP="00836B95">
      <w:pPr>
        <w:pStyle w:val="ListParagraph"/>
        <w:numPr>
          <w:ilvl w:val="0"/>
          <w:numId w:val="27"/>
        </w:numPr>
        <w:spacing w:line="360" w:lineRule="auto"/>
      </w:pPr>
      <w:r w:rsidRPr="007B15EE">
        <w:t>Impresora de Inyección de tinta o Láser.</w:t>
      </w:r>
    </w:p>
    <w:p w:rsidR="00BE7D65" w:rsidRPr="007B15EE" w:rsidRDefault="00BE7D65" w:rsidP="00836B95">
      <w:pPr>
        <w:pStyle w:val="ListParagraph"/>
        <w:numPr>
          <w:ilvl w:val="0"/>
          <w:numId w:val="27"/>
        </w:numPr>
        <w:spacing w:line="360" w:lineRule="auto"/>
      </w:pPr>
      <w:r w:rsidRPr="007B15EE">
        <w:t>Conexión a Internet.</w:t>
      </w:r>
    </w:p>
    <w:p w:rsidR="00BE7D65" w:rsidRPr="00F279D8" w:rsidRDefault="00BE7D65" w:rsidP="00F279D8">
      <w:pPr>
        <w:pStyle w:val="ListParagraph"/>
        <w:numPr>
          <w:ilvl w:val="0"/>
          <w:numId w:val="27"/>
        </w:numPr>
        <w:spacing w:line="360" w:lineRule="auto"/>
      </w:pPr>
      <w:r w:rsidRPr="007B15EE">
        <w:t>Medios de conexión (alámbrica o inalámbrica) para usar más de una computadora.</w:t>
      </w:r>
    </w:p>
    <w:p w:rsidR="00BE7D65" w:rsidRPr="007B15EE" w:rsidRDefault="00BE7D65" w:rsidP="00836B95">
      <w:pPr>
        <w:pStyle w:val="Heading3"/>
        <w:spacing w:line="360" w:lineRule="auto"/>
      </w:pPr>
      <w:bookmarkStart w:id="18" w:name="_Toc374094147"/>
      <w:r w:rsidRPr="007B15EE">
        <w:t>Requerimiento de Software</w:t>
      </w:r>
      <w:bookmarkEnd w:id="18"/>
    </w:p>
    <w:p w:rsidR="00BE7D65" w:rsidRPr="007B15EE" w:rsidRDefault="00BE7D65" w:rsidP="00836B95">
      <w:pPr>
        <w:pStyle w:val="Prrafodelista1"/>
        <w:spacing w:before="0" w:after="0" w:line="360" w:lineRule="auto"/>
        <w:ind w:left="1440"/>
        <w:rPr>
          <w:sz w:val="22"/>
          <w:szCs w:val="22"/>
          <w:lang w:val="es-DO"/>
        </w:rPr>
      </w:pPr>
    </w:p>
    <w:p w:rsidR="00BE7D65" w:rsidRPr="007B15EE" w:rsidRDefault="00BE7D65" w:rsidP="00836B95">
      <w:pPr>
        <w:spacing w:line="360" w:lineRule="auto"/>
        <w:rPr>
          <w:u w:val="single"/>
        </w:rPr>
      </w:pPr>
      <w:r w:rsidRPr="007B15EE">
        <w:rPr>
          <w:u w:val="single"/>
        </w:rPr>
        <w:t>Servidor:</w:t>
      </w:r>
    </w:p>
    <w:p w:rsidR="00BE7D65" w:rsidRPr="007B15EE" w:rsidRDefault="00BE7D65" w:rsidP="00836B95">
      <w:pPr>
        <w:pStyle w:val="ListParagraph"/>
        <w:numPr>
          <w:ilvl w:val="0"/>
          <w:numId w:val="28"/>
        </w:numPr>
        <w:spacing w:line="360" w:lineRule="auto"/>
      </w:pPr>
      <w:r w:rsidRPr="007B15EE">
        <w:t>Soporte de plataforma .NET Framework MVC 4.</w:t>
      </w:r>
    </w:p>
    <w:p w:rsidR="00BE7D65" w:rsidRPr="007B15EE" w:rsidRDefault="00BE7D65" w:rsidP="00836B95">
      <w:pPr>
        <w:pStyle w:val="ListParagraph"/>
        <w:numPr>
          <w:ilvl w:val="0"/>
          <w:numId w:val="28"/>
        </w:numPr>
        <w:spacing w:line="360" w:lineRule="auto"/>
      </w:pPr>
      <w:r w:rsidRPr="007B15EE">
        <w:t>Soporte de Bases de datos en Microsoft SQL Server.</w:t>
      </w:r>
    </w:p>
    <w:p w:rsidR="00BE7D65" w:rsidRPr="007B15EE" w:rsidRDefault="00BE7D65" w:rsidP="00836B95">
      <w:pPr>
        <w:pStyle w:val="ListParagraph"/>
        <w:numPr>
          <w:ilvl w:val="0"/>
          <w:numId w:val="28"/>
        </w:numPr>
        <w:spacing w:line="360" w:lineRule="auto"/>
      </w:pPr>
      <w:r w:rsidRPr="007B15EE">
        <w:t>Soporte de MARS (</w:t>
      </w:r>
      <w:proofErr w:type="spellStart"/>
      <w:r w:rsidRPr="007B15EE">
        <w:t>Multiple</w:t>
      </w:r>
      <w:proofErr w:type="spellEnd"/>
      <w:r w:rsidRPr="007B15EE">
        <w:t xml:space="preserve"> Active </w:t>
      </w:r>
      <w:proofErr w:type="spellStart"/>
      <w:r w:rsidRPr="007B15EE">
        <w:t>Result</w:t>
      </w:r>
      <w:proofErr w:type="spellEnd"/>
      <w:r w:rsidRPr="007B15EE">
        <w:t xml:space="preserve"> Sets).</w:t>
      </w:r>
    </w:p>
    <w:p w:rsidR="00BE7D65" w:rsidRPr="007B15EE" w:rsidRDefault="00BE7D65" w:rsidP="00836B95">
      <w:pPr>
        <w:spacing w:line="360" w:lineRule="auto"/>
        <w:rPr>
          <w:u w:val="single"/>
        </w:rPr>
      </w:pPr>
      <w:r w:rsidRPr="007B15EE">
        <w:rPr>
          <w:u w:val="single"/>
        </w:rPr>
        <w:t>Clientes:</w:t>
      </w:r>
    </w:p>
    <w:p w:rsidR="00BE7D65" w:rsidRPr="00047AB4" w:rsidRDefault="00BE7D65" w:rsidP="00836B95">
      <w:pPr>
        <w:pStyle w:val="ListParagraph"/>
        <w:numPr>
          <w:ilvl w:val="0"/>
          <w:numId w:val="29"/>
        </w:numPr>
        <w:spacing w:line="360" w:lineRule="auto"/>
        <w:rPr>
          <w:lang w:val="en-US"/>
        </w:rPr>
      </w:pPr>
      <w:r w:rsidRPr="00047AB4">
        <w:rPr>
          <w:lang w:val="en-US"/>
        </w:rPr>
        <w:t>Microsoft Windows XP o Superior.</w:t>
      </w:r>
    </w:p>
    <w:p w:rsidR="00BE7D65" w:rsidRPr="007B15EE" w:rsidRDefault="00BE7D65" w:rsidP="00836B95">
      <w:pPr>
        <w:pStyle w:val="ListParagraph"/>
        <w:numPr>
          <w:ilvl w:val="0"/>
          <w:numId w:val="29"/>
        </w:numPr>
        <w:spacing w:line="360" w:lineRule="auto"/>
      </w:pPr>
      <w:r w:rsidRPr="007B15EE">
        <w:t>Microsoft .NET Framework 4.0 o superior</w:t>
      </w:r>
    </w:p>
    <w:p w:rsidR="00BE7D65" w:rsidRPr="007B15EE" w:rsidRDefault="00BE7D65" w:rsidP="00836B95">
      <w:pPr>
        <w:pStyle w:val="ListParagraph"/>
        <w:numPr>
          <w:ilvl w:val="0"/>
          <w:numId w:val="29"/>
        </w:numPr>
        <w:spacing w:line="360" w:lineRule="auto"/>
      </w:pPr>
      <w:r w:rsidRPr="007B15EE">
        <w:t>Internet Explorer 9 o superior, Google Chrome 21 o superior, Mozilla Firefox 17 o Superior.</w:t>
      </w:r>
    </w:p>
    <w:p w:rsidR="00BD63F6" w:rsidRPr="007B15EE" w:rsidRDefault="00BE7D65" w:rsidP="00BD63F6">
      <w:pPr>
        <w:pStyle w:val="ListParagraph"/>
        <w:numPr>
          <w:ilvl w:val="0"/>
          <w:numId w:val="29"/>
        </w:numPr>
        <w:spacing w:line="360" w:lineRule="auto"/>
      </w:pPr>
      <w:r w:rsidRPr="007B15EE">
        <w:t>Adobe Reader 8 o Superior.</w:t>
      </w:r>
    </w:p>
    <w:p w:rsidR="00BD63F6" w:rsidRPr="007B15EE" w:rsidRDefault="00BD63F6" w:rsidP="00BD63F6"/>
    <w:p w:rsidR="00BD63F6" w:rsidRPr="007B15EE" w:rsidRDefault="00BD63F6" w:rsidP="005E40E1">
      <w:pPr>
        <w:pStyle w:val="Heading2"/>
      </w:pPr>
      <w:bookmarkStart w:id="19" w:name="_Toc374094148"/>
      <w:r w:rsidRPr="007B15EE">
        <w:t>Arquitectura técnica del Proyecto</w:t>
      </w:r>
      <w:bookmarkEnd w:id="19"/>
    </w:p>
    <w:p w:rsidR="00BD63F6" w:rsidRDefault="00BD63F6" w:rsidP="00BD63F6">
      <w:pPr>
        <w:pStyle w:val="Prrafodelista1"/>
        <w:spacing w:before="0" w:after="0" w:line="240" w:lineRule="auto"/>
        <w:ind w:left="1428"/>
        <w:rPr>
          <w:sz w:val="22"/>
          <w:szCs w:val="22"/>
          <w:lang w:val="es-DO"/>
        </w:rPr>
      </w:pPr>
    </w:p>
    <w:p w:rsidR="00F279D8" w:rsidRPr="007B15EE" w:rsidRDefault="00F279D8" w:rsidP="00BD63F6">
      <w:pPr>
        <w:pStyle w:val="Prrafodelista1"/>
        <w:spacing w:before="0" w:after="0" w:line="240" w:lineRule="auto"/>
        <w:ind w:left="1428"/>
        <w:rPr>
          <w:sz w:val="22"/>
          <w:szCs w:val="22"/>
          <w:lang w:val="es-DO"/>
        </w:rPr>
      </w:pPr>
    </w:p>
    <w:p w:rsidR="00BD63F6" w:rsidRPr="00F279D8" w:rsidRDefault="00BD63F6" w:rsidP="00BD63F6">
      <w:pPr>
        <w:pStyle w:val="Prrafodelista1"/>
        <w:spacing w:before="0" w:after="0" w:line="240" w:lineRule="auto"/>
        <w:ind w:left="0"/>
        <w:rPr>
          <w:rFonts w:ascii="Times New Roman" w:hAnsi="Times New Roman"/>
          <w:b/>
          <w:sz w:val="24"/>
          <w:lang w:val="es-DO"/>
        </w:rPr>
      </w:pPr>
      <w:r w:rsidRPr="00F279D8">
        <w:rPr>
          <w:rFonts w:ascii="Times New Roman" w:hAnsi="Times New Roman"/>
          <w:b/>
          <w:sz w:val="24"/>
          <w:lang w:val="es-DO"/>
        </w:rPr>
        <w:t>Diseño de la conexión de la Red</w:t>
      </w:r>
    </w:p>
    <w:p w:rsidR="00BD63F6" w:rsidRPr="007B15EE" w:rsidRDefault="008C231D" w:rsidP="00BD63F6">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0.8pt;margin-top:36.65pt;width:306.15pt;height:416.35pt;z-index:-251656704">
            <v:imagedata r:id="rId18" o:title=""/>
          </v:shape>
          <o:OLEObject Type="Embed" ProgID="Visio.Drawing.15" ShapeID="_x0000_s1027" DrawAspect="Content" ObjectID="_1447837320" r:id="rId19"/>
        </w:object>
      </w:r>
    </w:p>
    <w:p w:rsidR="00BD63F6" w:rsidRPr="007B15EE" w:rsidRDefault="00BD63F6" w:rsidP="005F2284">
      <w:pPr>
        <w:rPr>
          <w:rFonts w:cs="Times New Roman"/>
        </w:rPr>
      </w:pPr>
    </w:p>
    <w:p w:rsidR="000C514D" w:rsidRPr="007B15EE" w:rsidRDefault="000C514D"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Pr="007B15EE" w:rsidRDefault="00BD63F6" w:rsidP="005F2284">
      <w:pPr>
        <w:rPr>
          <w:rFonts w:cs="Times New Roman"/>
        </w:rPr>
      </w:pPr>
    </w:p>
    <w:p w:rsidR="00BD63F6" w:rsidRDefault="00BD63F6" w:rsidP="00836B95">
      <w:pPr>
        <w:pStyle w:val="Prrafodelista1"/>
        <w:spacing w:before="0" w:after="0" w:line="240" w:lineRule="auto"/>
        <w:ind w:left="0"/>
        <w:rPr>
          <w:rFonts w:ascii="Times New Roman" w:eastAsiaTheme="minorHAnsi" w:hAnsi="Times New Roman"/>
          <w:sz w:val="24"/>
          <w:szCs w:val="22"/>
          <w:lang w:val="es-DO" w:bidi="ar-SA"/>
        </w:rPr>
      </w:pPr>
    </w:p>
    <w:p w:rsidR="00836B95" w:rsidRPr="007B15EE" w:rsidRDefault="00836B95" w:rsidP="00836B95">
      <w:pPr>
        <w:pStyle w:val="Prrafodelista1"/>
        <w:spacing w:before="0" w:after="0" w:line="240" w:lineRule="auto"/>
        <w:ind w:left="0"/>
        <w:rPr>
          <w:u w:val="single"/>
          <w:lang w:val="es-DO"/>
        </w:rPr>
      </w:pPr>
    </w:p>
    <w:p w:rsidR="00F279D8" w:rsidRDefault="00F279D8" w:rsidP="00BD63F6">
      <w:pPr>
        <w:pStyle w:val="Prrafodelista1"/>
        <w:spacing w:before="0" w:after="0" w:line="240" w:lineRule="auto"/>
        <w:ind w:left="0"/>
        <w:rPr>
          <w:rFonts w:ascii="Times New Roman" w:hAnsi="Times New Roman"/>
          <w:u w:val="single"/>
          <w:lang w:val="es-DO"/>
        </w:rPr>
      </w:pPr>
    </w:p>
    <w:p w:rsidR="00F279D8" w:rsidRDefault="00F279D8" w:rsidP="00BD63F6">
      <w:pPr>
        <w:pStyle w:val="Prrafodelista1"/>
        <w:spacing w:before="0" w:after="0" w:line="240" w:lineRule="auto"/>
        <w:ind w:left="0"/>
        <w:rPr>
          <w:rFonts w:ascii="Times New Roman" w:hAnsi="Times New Roman"/>
          <w:u w:val="single"/>
          <w:lang w:val="es-DO"/>
        </w:rPr>
      </w:pPr>
    </w:p>
    <w:p w:rsidR="00F279D8" w:rsidRDefault="00F279D8" w:rsidP="00BD63F6">
      <w:pPr>
        <w:pStyle w:val="Prrafodelista1"/>
        <w:spacing w:before="0" w:after="0" w:line="240" w:lineRule="auto"/>
        <w:ind w:left="0"/>
        <w:rPr>
          <w:rFonts w:ascii="Times New Roman" w:hAnsi="Times New Roman"/>
          <w:u w:val="single"/>
          <w:lang w:val="es-DO"/>
        </w:rPr>
      </w:pPr>
    </w:p>
    <w:p w:rsidR="00F279D8" w:rsidRDefault="00F279D8" w:rsidP="00BD63F6">
      <w:pPr>
        <w:pStyle w:val="Prrafodelista1"/>
        <w:spacing w:before="0" w:after="0" w:line="240" w:lineRule="auto"/>
        <w:ind w:left="0"/>
        <w:rPr>
          <w:rFonts w:ascii="Times New Roman" w:hAnsi="Times New Roman"/>
          <w:u w:val="single"/>
          <w:lang w:val="es-DO"/>
        </w:rPr>
      </w:pPr>
    </w:p>
    <w:p w:rsidR="00F279D8" w:rsidRDefault="00F279D8" w:rsidP="00BD63F6">
      <w:pPr>
        <w:pStyle w:val="Prrafodelista1"/>
        <w:spacing w:before="0" w:after="0" w:line="240" w:lineRule="auto"/>
        <w:ind w:left="0"/>
        <w:rPr>
          <w:rFonts w:ascii="Times New Roman" w:hAnsi="Times New Roman"/>
          <w:u w:val="single"/>
          <w:lang w:val="es-DO"/>
        </w:rPr>
      </w:pPr>
    </w:p>
    <w:p w:rsidR="00F279D8" w:rsidRDefault="00F279D8" w:rsidP="00BD63F6">
      <w:pPr>
        <w:pStyle w:val="Prrafodelista1"/>
        <w:spacing w:before="0" w:after="0" w:line="240" w:lineRule="auto"/>
        <w:ind w:left="0"/>
        <w:rPr>
          <w:rFonts w:ascii="Times New Roman" w:hAnsi="Times New Roman"/>
          <w:u w:val="single"/>
          <w:lang w:val="es-DO"/>
        </w:rPr>
      </w:pPr>
    </w:p>
    <w:p w:rsidR="00F279D8" w:rsidRDefault="00F279D8" w:rsidP="00BD63F6">
      <w:pPr>
        <w:pStyle w:val="Prrafodelista1"/>
        <w:spacing w:before="0" w:after="0" w:line="240" w:lineRule="auto"/>
        <w:ind w:left="0"/>
        <w:rPr>
          <w:rFonts w:ascii="Times New Roman" w:hAnsi="Times New Roman"/>
          <w:u w:val="single"/>
          <w:lang w:val="es-DO"/>
        </w:rPr>
      </w:pPr>
    </w:p>
    <w:p w:rsidR="00F279D8" w:rsidRDefault="00F279D8" w:rsidP="00BD63F6">
      <w:pPr>
        <w:pStyle w:val="Prrafodelista1"/>
        <w:spacing w:before="0" w:after="0" w:line="240" w:lineRule="auto"/>
        <w:ind w:left="0"/>
        <w:rPr>
          <w:rFonts w:ascii="Times New Roman" w:hAnsi="Times New Roman"/>
          <w:u w:val="single"/>
          <w:lang w:val="es-DO"/>
        </w:rPr>
      </w:pPr>
    </w:p>
    <w:p w:rsidR="00F279D8" w:rsidRDefault="00F279D8" w:rsidP="00BD63F6">
      <w:pPr>
        <w:pStyle w:val="Prrafodelista1"/>
        <w:spacing w:before="0" w:after="0" w:line="240" w:lineRule="auto"/>
        <w:ind w:left="0"/>
        <w:rPr>
          <w:rFonts w:ascii="Times New Roman" w:hAnsi="Times New Roman"/>
          <w:u w:val="single"/>
          <w:lang w:val="es-DO"/>
        </w:rPr>
      </w:pPr>
    </w:p>
    <w:p w:rsidR="00BD63F6" w:rsidRPr="00F279D8" w:rsidRDefault="00BD63F6" w:rsidP="00BD63F6">
      <w:pPr>
        <w:pStyle w:val="Prrafodelista1"/>
        <w:spacing w:before="0" w:after="0" w:line="240" w:lineRule="auto"/>
        <w:ind w:left="0"/>
        <w:rPr>
          <w:rFonts w:ascii="Times New Roman" w:hAnsi="Times New Roman"/>
          <w:b/>
          <w:sz w:val="24"/>
          <w:lang w:val="es-DO"/>
        </w:rPr>
      </w:pPr>
      <w:r w:rsidRPr="00F279D8">
        <w:rPr>
          <w:rFonts w:ascii="Times New Roman" w:hAnsi="Times New Roman"/>
          <w:b/>
          <w:sz w:val="24"/>
          <w:lang w:val="es-DO"/>
        </w:rPr>
        <w:t>Diseño de conexión ADSL</w:t>
      </w:r>
    </w:p>
    <w:p w:rsidR="00BD63F6" w:rsidRDefault="00BD63F6" w:rsidP="00BD63F6">
      <w:pPr>
        <w:pStyle w:val="Prrafodelista1"/>
        <w:spacing w:before="0" w:after="0" w:line="240" w:lineRule="auto"/>
        <w:ind w:left="0"/>
        <w:rPr>
          <w:u w:val="single"/>
          <w:lang w:val="es-DO"/>
        </w:rPr>
      </w:pPr>
    </w:p>
    <w:p w:rsidR="008C231D" w:rsidRDefault="008C231D" w:rsidP="00BD63F6">
      <w:pPr>
        <w:pStyle w:val="Prrafodelista1"/>
        <w:spacing w:before="0" w:after="0" w:line="240" w:lineRule="auto"/>
        <w:ind w:left="0"/>
        <w:rPr>
          <w:u w:val="single"/>
          <w:lang w:val="es-DO"/>
        </w:rPr>
      </w:pPr>
    </w:p>
    <w:p w:rsidR="008C231D" w:rsidRDefault="008C231D" w:rsidP="00BD63F6">
      <w:pPr>
        <w:pStyle w:val="Prrafodelista1"/>
        <w:spacing w:before="0" w:after="0" w:line="240" w:lineRule="auto"/>
        <w:ind w:left="0"/>
        <w:rPr>
          <w:u w:val="single"/>
          <w:lang w:val="es-DO"/>
        </w:rPr>
      </w:pPr>
    </w:p>
    <w:p w:rsidR="008C231D" w:rsidRPr="007B15EE" w:rsidRDefault="008C231D"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p>
    <w:p w:rsidR="00BD63F6" w:rsidRPr="007B15EE" w:rsidRDefault="00BD63F6" w:rsidP="00BD63F6">
      <w:pPr>
        <w:pStyle w:val="Prrafodelista1"/>
        <w:spacing w:before="0" w:after="0" w:line="240" w:lineRule="auto"/>
        <w:ind w:left="0"/>
        <w:rPr>
          <w:u w:val="single"/>
          <w:lang w:val="es-DO"/>
        </w:rPr>
      </w:pPr>
      <w:r w:rsidRPr="007B15EE">
        <w:rPr>
          <w:lang w:val="es-DO"/>
        </w:rPr>
        <w:object w:dxaOrig="8115" w:dyaOrig="6120">
          <v:shape id="_x0000_i1025" type="#_x0000_t75" style="width:405.75pt;height:306pt" o:ole="">
            <v:imagedata r:id="rId20" o:title=""/>
          </v:shape>
          <o:OLEObject Type="Embed" ProgID="Visio.Drawing.15" ShapeID="_x0000_i1025" DrawAspect="Content" ObjectID="_1447837319" r:id="rId21"/>
        </w:object>
      </w:r>
    </w:p>
    <w:p w:rsidR="00BD63F6" w:rsidRPr="007B15EE" w:rsidRDefault="00BD63F6" w:rsidP="005F2284">
      <w:pPr>
        <w:rPr>
          <w:rFonts w:cs="Times New Roman"/>
        </w:rPr>
      </w:pPr>
    </w:p>
    <w:p w:rsidR="00BD63F6" w:rsidRPr="007B15EE" w:rsidRDefault="00BD63F6" w:rsidP="005F2284">
      <w:pPr>
        <w:rPr>
          <w:rFonts w:cs="Times New Roman"/>
        </w:rPr>
      </w:pPr>
    </w:p>
    <w:p w:rsidR="00AA22B0" w:rsidRPr="007B15EE" w:rsidRDefault="00AA22B0" w:rsidP="00AA22B0">
      <w:pPr>
        <w:pStyle w:val="Heading2"/>
      </w:pPr>
    </w:p>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AA22B0"/>
    <w:p w:rsidR="00AA22B0" w:rsidRPr="007B15EE" w:rsidRDefault="00AA22B0" w:rsidP="007154FA">
      <w:pPr>
        <w:pStyle w:val="Heading1"/>
      </w:pPr>
      <w:bookmarkStart w:id="20" w:name="_Toc374094149"/>
      <w:r w:rsidRPr="007B15EE">
        <w:t>Presupuesto</w:t>
      </w:r>
      <w:bookmarkEnd w:id="20"/>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8"/>
        <w:gridCol w:w="1708"/>
        <w:gridCol w:w="1709"/>
        <w:gridCol w:w="1873"/>
      </w:tblGrid>
      <w:tr w:rsidR="00AA22B0" w:rsidRPr="007B15EE" w:rsidTr="008C231D">
        <w:trPr>
          <w:trHeight w:val="391"/>
        </w:trPr>
        <w:tc>
          <w:tcPr>
            <w:tcW w:w="6998" w:type="dxa"/>
            <w:gridSpan w:val="4"/>
            <w:noWrap/>
            <w:hideMark/>
          </w:tcPr>
          <w:p w:rsidR="00AA22B0" w:rsidRPr="007B15EE" w:rsidRDefault="00AA22B0" w:rsidP="007D6B8F">
            <w:pPr>
              <w:rPr>
                <w:b/>
                <w:sz w:val="24"/>
                <w:szCs w:val="24"/>
              </w:rPr>
            </w:pPr>
          </w:p>
        </w:tc>
      </w:tr>
      <w:tr w:rsidR="00AA22B0" w:rsidRPr="007B15EE" w:rsidTr="008C231D">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de desarrollo</w:t>
            </w:r>
          </w:p>
        </w:tc>
        <w:tc>
          <w:tcPr>
            <w:tcW w:w="1873" w:type="dxa"/>
            <w:noWrap/>
            <w:hideMark/>
          </w:tcPr>
          <w:p w:rsidR="00AA22B0" w:rsidRPr="007B15EE" w:rsidRDefault="00AA22B0" w:rsidP="007D6B8F">
            <w:pPr>
              <w:rPr>
                <w:b/>
                <w:bCs/>
                <w:sz w:val="24"/>
                <w:szCs w:val="24"/>
              </w:rPr>
            </w:pPr>
          </w:p>
        </w:tc>
      </w:tr>
      <w:tr w:rsidR="00AA22B0" w:rsidRPr="007B15EE" w:rsidTr="008C231D">
        <w:trPr>
          <w:trHeight w:val="313"/>
        </w:trPr>
        <w:tc>
          <w:tcPr>
            <w:tcW w:w="5125" w:type="dxa"/>
            <w:gridSpan w:val="3"/>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8C231D">
        <w:trPr>
          <w:trHeight w:val="313"/>
        </w:trPr>
        <w:tc>
          <w:tcPr>
            <w:tcW w:w="5125" w:type="dxa"/>
            <w:gridSpan w:val="3"/>
            <w:noWrap/>
            <w:hideMark/>
          </w:tcPr>
          <w:p w:rsidR="00AA22B0" w:rsidRPr="007B15EE" w:rsidRDefault="00AA22B0" w:rsidP="007D6B8F">
            <w:pPr>
              <w:rPr>
                <w:sz w:val="24"/>
                <w:szCs w:val="24"/>
              </w:rPr>
            </w:pPr>
            <w:r w:rsidRPr="007B15EE">
              <w:rPr>
                <w:sz w:val="24"/>
                <w:szCs w:val="24"/>
              </w:rPr>
              <w:t xml:space="preserve">    Esfuerzo de desarrollo</w:t>
            </w:r>
          </w:p>
        </w:tc>
        <w:tc>
          <w:tcPr>
            <w:tcW w:w="1873" w:type="dxa"/>
            <w:noWrap/>
            <w:hideMark/>
          </w:tcPr>
          <w:p w:rsidR="00AA22B0" w:rsidRPr="007B15EE" w:rsidRDefault="00AA22B0" w:rsidP="007D6B8F">
            <w:pPr>
              <w:rPr>
                <w:sz w:val="24"/>
                <w:szCs w:val="24"/>
              </w:rPr>
            </w:pPr>
            <w:r w:rsidRPr="007B15EE">
              <w:rPr>
                <w:sz w:val="24"/>
                <w:szCs w:val="24"/>
              </w:rPr>
              <w:t>$90,000.00</w:t>
            </w:r>
          </w:p>
        </w:tc>
      </w:tr>
      <w:tr w:rsidR="00AA22B0" w:rsidRPr="007B15EE" w:rsidTr="008C231D">
        <w:trPr>
          <w:trHeight w:val="313"/>
        </w:trPr>
        <w:tc>
          <w:tcPr>
            <w:tcW w:w="1708" w:type="dxa"/>
            <w:noWrap/>
            <w:hideMark/>
          </w:tcPr>
          <w:p w:rsidR="00AA22B0" w:rsidRPr="007B15EE" w:rsidRDefault="00AA22B0" w:rsidP="007D6B8F">
            <w:pPr>
              <w:rPr>
                <w:b/>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AA22B0" w:rsidRPr="007B15EE" w:rsidTr="008C231D">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 xml:space="preserve">    Total costo de desarrollo</w:t>
            </w:r>
          </w:p>
        </w:tc>
        <w:tc>
          <w:tcPr>
            <w:tcW w:w="1873" w:type="dxa"/>
            <w:noWrap/>
            <w:hideMark/>
          </w:tcPr>
          <w:p w:rsidR="00AA22B0" w:rsidRPr="00F30F8B" w:rsidRDefault="00AA22B0" w:rsidP="007D6B8F">
            <w:pPr>
              <w:rPr>
                <w:b/>
                <w:bCs/>
                <w:sz w:val="24"/>
                <w:szCs w:val="24"/>
                <w:u w:val="single"/>
              </w:rPr>
            </w:pPr>
            <w:r w:rsidRPr="00F30F8B">
              <w:rPr>
                <w:b/>
                <w:bCs/>
                <w:sz w:val="24"/>
                <w:szCs w:val="24"/>
                <w:u w:val="single"/>
              </w:rPr>
              <w:t>$90,000.00</w:t>
            </w:r>
          </w:p>
        </w:tc>
      </w:tr>
      <w:tr w:rsidR="00AA22B0" w:rsidRPr="007B15EE" w:rsidTr="008C231D">
        <w:trPr>
          <w:trHeight w:val="313"/>
        </w:trPr>
        <w:tc>
          <w:tcPr>
            <w:tcW w:w="5125" w:type="dxa"/>
            <w:gridSpan w:val="3"/>
            <w:noWrap/>
            <w:hideMark/>
          </w:tcPr>
          <w:p w:rsidR="00AA22B0" w:rsidRPr="007B15EE" w:rsidRDefault="00AA22B0" w:rsidP="007D6B8F">
            <w:pPr>
              <w:rPr>
                <w:b/>
                <w:bCs/>
                <w:sz w:val="24"/>
                <w:szCs w:val="24"/>
              </w:rPr>
            </w:pPr>
          </w:p>
        </w:tc>
        <w:tc>
          <w:tcPr>
            <w:tcW w:w="1873" w:type="dxa"/>
            <w:noWrap/>
            <w:hideMark/>
          </w:tcPr>
          <w:p w:rsidR="00AA22B0" w:rsidRPr="007B15EE" w:rsidRDefault="00AA22B0" w:rsidP="007D6B8F">
            <w:pPr>
              <w:rPr>
                <w:b/>
                <w:sz w:val="24"/>
                <w:szCs w:val="24"/>
              </w:rPr>
            </w:pPr>
          </w:p>
        </w:tc>
      </w:tr>
      <w:tr w:rsidR="00AA22B0" w:rsidRPr="007B15EE" w:rsidTr="008C231D">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Costos operacionales</w:t>
            </w:r>
          </w:p>
        </w:tc>
        <w:tc>
          <w:tcPr>
            <w:tcW w:w="1873" w:type="dxa"/>
            <w:noWrap/>
            <w:hideMark/>
          </w:tcPr>
          <w:p w:rsidR="00AA22B0" w:rsidRPr="007B15EE" w:rsidRDefault="00AA22B0" w:rsidP="007D6B8F">
            <w:pPr>
              <w:rPr>
                <w:b/>
                <w:bCs/>
                <w:sz w:val="24"/>
                <w:szCs w:val="24"/>
              </w:rPr>
            </w:pPr>
          </w:p>
        </w:tc>
      </w:tr>
      <w:tr w:rsidR="00AA22B0" w:rsidRPr="007B15EE" w:rsidTr="008C231D">
        <w:trPr>
          <w:trHeight w:val="313"/>
        </w:trPr>
        <w:tc>
          <w:tcPr>
            <w:tcW w:w="5125" w:type="dxa"/>
            <w:gridSpan w:val="3"/>
            <w:noWrap/>
            <w:hideMark/>
          </w:tcPr>
          <w:p w:rsidR="00AA22B0" w:rsidRPr="007B15EE" w:rsidRDefault="00AA22B0" w:rsidP="007D6B8F">
            <w:pPr>
              <w:rPr>
                <w:sz w:val="24"/>
                <w:szCs w:val="24"/>
              </w:rPr>
            </w:pPr>
            <w:r w:rsidRPr="007B15EE">
              <w:rPr>
                <w:sz w:val="24"/>
                <w:szCs w:val="24"/>
              </w:rPr>
              <w:t>Dominio (por 1 año)</w:t>
            </w:r>
          </w:p>
        </w:tc>
        <w:tc>
          <w:tcPr>
            <w:tcW w:w="1873" w:type="dxa"/>
            <w:noWrap/>
            <w:hideMark/>
          </w:tcPr>
          <w:p w:rsidR="00AA22B0" w:rsidRPr="007B15EE" w:rsidRDefault="00AA22B0" w:rsidP="007D6B8F">
            <w:pPr>
              <w:rPr>
                <w:sz w:val="24"/>
                <w:szCs w:val="24"/>
              </w:rPr>
            </w:pPr>
            <w:r w:rsidRPr="007B15EE">
              <w:rPr>
                <w:sz w:val="24"/>
                <w:szCs w:val="24"/>
              </w:rPr>
              <w:t>$800.00</w:t>
            </w:r>
          </w:p>
        </w:tc>
      </w:tr>
      <w:tr w:rsidR="00AA22B0" w:rsidRPr="007B15EE" w:rsidTr="008C231D">
        <w:trPr>
          <w:trHeight w:val="313"/>
        </w:trPr>
        <w:tc>
          <w:tcPr>
            <w:tcW w:w="5125" w:type="dxa"/>
            <w:gridSpan w:val="3"/>
            <w:noWrap/>
            <w:hideMark/>
          </w:tcPr>
          <w:p w:rsidR="00AA22B0" w:rsidRPr="007B15EE" w:rsidRDefault="00AA22B0" w:rsidP="007D6B8F">
            <w:pPr>
              <w:rPr>
                <w:sz w:val="24"/>
                <w:szCs w:val="24"/>
              </w:rPr>
            </w:pPr>
            <w:proofErr w:type="spellStart"/>
            <w:r w:rsidRPr="007B15EE">
              <w:rPr>
                <w:sz w:val="24"/>
                <w:szCs w:val="24"/>
              </w:rPr>
              <w:t>Hosting</w:t>
            </w:r>
            <w:proofErr w:type="spellEnd"/>
            <w:r w:rsidRPr="007B15EE">
              <w:rPr>
                <w:sz w:val="24"/>
                <w:szCs w:val="24"/>
              </w:rPr>
              <w:t xml:space="preserve"> (por 1 año)</w:t>
            </w:r>
          </w:p>
        </w:tc>
        <w:tc>
          <w:tcPr>
            <w:tcW w:w="1873" w:type="dxa"/>
            <w:noWrap/>
            <w:hideMark/>
          </w:tcPr>
          <w:p w:rsidR="00AA22B0" w:rsidRPr="007B15EE" w:rsidRDefault="00AA22B0" w:rsidP="007D6B8F">
            <w:pPr>
              <w:rPr>
                <w:sz w:val="24"/>
                <w:szCs w:val="24"/>
              </w:rPr>
            </w:pPr>
            <w:r w:rsidRPr="007B15EE">
              <w:rPr>
                <w:sz w:val="24"/>
                <w:szCs w:val="24"/>
              </w:rPr>
              <w:t>$2,560.00</w:t>
            </w:r>
          </w:p>
        </w:tc>
      </w:tr>
      <w:tr w:rsidR="00AA22B0" w:rsidRPr="007B15EE" w:rsidTr="008C231D">
        <w:trPr>
          <w:trHeight w:val="313"/>
        </w:trPr>
        <w:tc>
          <w:tcPr>
            <w:tcW w:w="5125" w:type="dxa"/>
            <w:gridSpan w:val="3"/>
            <w:noWrap/>
            <w:hideMark/>
          </w:tcPr>
          <w:p w:rsidR="00AA22B0" w:rsidRPr="007B15EE" w:rsidRDefault="00AA22B0" w:rsidP="007D6B8F">
            <w:pPr>
              <w:rPr>
                <w:b/>
                <w:bCs/>
                <w:sz w:val="24"/>
                <w:szCs w:val="24"/>
              </w:rPr>
            </w:pPr>
            <w:r w:rsidRPr="007B15EE">
              <w:rPr>
                <w:b/>
                <w:bCs/>
                <w:sz w:val="24"/>
                <w:szCs w:val="24"/>
              </w:rPr>
              <w:t xml:space="preserve">    Total costos operacionales</w:t>
            </w:r>
          </w:p>
        </w:tc>
        <w:tc>
          <w:tcPr>
            <w:tcW w:w="1873" w:type="dxa"/>
            <w:noWrap/>
            <w:hideMark/>
          </w:tcPr>
          <w:p w:rsidR="00AA22B0" w:rsidRPr="00F30F8B" w:rsidRDefault="00AA22B0" w:rsidP="007D6B8F">
            <w:pPr>
              <w:rPr>
                <w:b/>
                <w:bCs/>
                <w:sz w:val="24"/>
                <w:szCs w:val="24"/>
                <w:u w:val="single"/>
              </w:rPr>
            </w:pPr>
            <w:r w:rsidRPr="00F30F8B">
              <w:rPr>
                <w:b/>
                <w:bCs/>
                <w:sz w:val="24"/>
                <w:szCs w:val="24"/>
                <w:u w:val="single"/>
              </w:rPr>
              <w:t>$3,360.00</w:t>
            </w:r>
          </w:p>
        </w:tc>
      </w:tr>
      <w:tr w:rsidR="00AA22B0" w:rsidRPr="007B15EE" w:rsidTr="008C231D">
        <w:trPr>
          <w:trHeight w:val="313"/>
        </w:trPr>
        <w:tc>
          <w:tcPr>
            <w:tcW w:w="1708" w:type="dxa"/>
            <w:noWrap/>
            <w:hideMark/>
          </w:tcPr>
          <w:p w:rsidR="00AA22B0" w:rsidRPr="007B15EE" w:rsidRDefault="00AA22B0" w:rsidP="007D6B8F">
            <w:pPr>
              <w:rPr>
                <w:b/>
                <w:bCs/>
                <w:sz w:val="24"/>
                <w:szCs w:val="24"/>
              </w:rPr>
            </w:pPr>
          </w:p>
        </w:tc>
        <w:tc>
          <w:tcPr>
            <w:tcW w:w="1708" w:type="dxa"/>
            <w:noWrap/>
            <w:hideMark/>
          </w:tcPr>
          <w:p w:rsidR="00AA22B0" w:rsidRPr="007B15EE" w:rsidRDefault="00AA22B0" w:rsidP="007D6B8F">
            <w:pPr>
              <w:rPr>
                <w:b/>
                <w:sz w:val="24"/>
                <w:szCs w:val="24"/>
              </w:rPr>
            </w:pPr>
          </w:p>
        </w:tc>
        <w:tc>
          <w:tcPr>
            <w:tcW w:w="1709" w:type="dxa"/>
            <w:noWrap/>
            <w:hideMark/>
          </w:tcPr>
          <w:p w:rsidR="00AA22B0" w:rsidRPr="007B15EE" w:rsidRDefault="00AA22B0" w:rsidP="007D6B8F">
            <w:pPr>
              <w:rPr>
                <w:b/>
                <w:sz w:val="24"/>
                <w:szCs w:val="24"/>
              </w:rPr>
            </w:pPr>
          </w:p>
        </w:tc>
        <w:tc>
          <w:tcPr>
            <w:tcW w:w="1873" w:type="dxa"/>
            <w:noWrap/>
            <w:hideMark/>
          </w:tcPr>
          <w:p w:rsidR="00AA22B0" w:rsidRPr="007B15EE" w:rsidRDefault="00AA22B0" w:rsidP="007D6B8F">
            <w:pPr>
              <w:rPr>
                <w:b/>
                <w:sz w:val="24"/>
                <w:szCs w:val="24"/>
              </w:rPr>
            </w:pPr>
          </w:p>
        </w:tc>
      </w:tr>
      <w:tr w:rsidR="00F279D8" w:rsidRPr="007B15EE" w:rsidTr="008C231D">
        <w:trPr>
          <w:trHeight w:val="313"/>
        </w:trPr>
        <w:tc>
          <w:tcPr>
            <w:tcW w:w="1708" w:type="dxa"/>
            <w:noWrap/>
          </w:tcPr>
          <w:p w:rsidR="00F279D8" w:rsidRPr="007B15EE" w:rsidRDefault="00F279D8" w:rsidP="00F279D8">
            <w:pPr>
              <w:rPr>
                <w:b/>
                <w:bCs/>
                <w:sz w:val="24"/>
                <w:szCs w:val="24"/>
              </w:rPr>
            </w:pPr>
            <w:r w:rsidRPr="007B15EE">
              <w:rPr>
                <w:b/>
                <w:bCs/>
                <w:sz w:val="24"/>
                <w:szCs w:val="24"/>
              </w:rPr>
              <w:t>Costos totales</w:t>
            </w:r>
          </w:p>
        </w:tc>
        <w:tc>
          <w:tcPr>
            <w:tcW w:w="1708" w:type="dxa"/>
            <w:noWrap/>
            <w:hideMark/>
          </w:tcPr>
          <w:p w:rsidR="00F279D8" w:rsidRPr="007B15EE" w:rsidRDefault="00F279D8" w:rsidP="00F279D8">
            <w:pPr>
              <w:rPr>
                <w:b/>
                <w:bCs/>
                <w:sz w:val="24"/>
                <w:szCs w:val="24"/>
              </w:rPr>
            </w:pPr>
          </w:p>
        </w:tc>
        <w:tc>
          <w:tcPr>
            <w:tcW w:w="1709" w:type="dxa"/>
            <w:noWrap/>
            <w:hideMark/>
          </w:tcPr>
          <w:p w:rsidR="00F279D8" w:rsidRPr="007B15EE" w:rsidRDefault="00F279D8" w:rsidP="00F279D8">
            <w:pPr>
              <w:rPr>
                <w:b/>
                <w:sz w:val="24"/>
                <w:szCs w:val="24"/>
              </w:rPr>
            </w:pPr>
          </w:p>
        </w:tc>
        <w:tc>
          <w:tcPr>
            <w:tcW w:w="1873" w:type="dxa"/>
            <w:noWrap/>
            <w:hideMark/>
          </w:tcPr>
          <w:p w:rsidR="00F279D8" w:rsidRPr="00F30F8B" w:rsidRDefault="00F279D8" w:rsidP="00F279D8">
            <w:pPr>
              <w:rPr>
                <w:b/>
                <w:sz w:val="24"/>
                <w:szCs w:val="24"/>
              </w:rPr>
            </w:pPr>
            <w:r w:rsidRPr="00F30F8B">
              <w:rPr>
                <w:b/>
                <w:bCs/>
                <w:sz w:val="24"/>
                <w:szCs w:val="24"/>
              </w:rPr>
              <w:t>$93,360.00</w:t>
            </w:r>
          </w:p>
        </w:tc>
      </w:tr>
      <w:tr w:rsidR="00F279D8" w:rsidRPr="007B15EE" w:rsidTr="008C231D">
        <w:trPr>
          <w:trHeight w:val="313"/>
        </w:trPr>
        <w:tc>
          <w:tcPr>
            <w:tcW w:w="5125" w:type="dxa"/>
            <w:gridSpan w:val="3"/>
            <w:noWrap/>
          </w:tcPr>
          <w:p w:rsidR="00F279D8" w:rsidRPr="007B15EE" w:rsidRDefault="00F279D8" w:rsidP="00F279D8">
            <w:pPr>
              <w:rPr>
                <w:b/>
                <w:bCs/>
                <w:sz w:val="24"/>
                <w:szCs w:val="24"/>
              </w:rPr>
            </w:pPr>
            <w:r w:rsidRPr="007B15EE">
              <w:rPr>
                <w:b/>
                <w:bCs/>
                <w:sz w:val="24"/>
                <w:szCs w:val="24"/>
              </w:rPr>
              <w:t>Total</w:t>
            </w:r>
          </w:p>
        </w:tc>
        <w:tc>
          <w:tcPr>
            <w:tcW w:w="1873" w:type="dxa"/>
            <w:noWrap/>
          </w:tcPr>
          <w:p w:rsidR="00F279D8" w:rsidRPr="00F30F8B" w:rsidRDefault="00F279D8" w:rsidP="00F279D8">
            <w:pPr>
              <w:rPr>
                <w:b/>
                <w:bCs/>
                <w:sz w:val="24"/>
                <w:szCs w:val="24"/>
                <w:u w:val="single"/>
              </w:rPr>
            </w:pPr>
            <w:r w:rsidRPr="00F30F8B">
              <w:rPr>
                <w:b/>
                <w:bCs/>
                <w:sz w:val="24"/>
                <w:szCs w:val="24"/>
                <w:u w:val="single"/>
              </w:rPr>
              <w:t>$93,360.00</w:t>
            </w:r>
          </w:p>
        </w:tc>
      </w:tr>
      <w:tr w:rsidR="00F279D8" w:rsidRPr="007B15EE" w:rsidTr="008C231D">
        <w:trPr>
          <w:trHeight w:val="313"/>
        </w:trPr>
        <w:tc>
          <w:tcPr>
            <w:tcW w:w="5125" w:type="dxa"/>
            <w:gridSpan w:val="3"/>
            <w:noWrap/>
          </w:tcPr>
          <w:p w:rsidR="00F279D8" w:rsidRPr="007B15EE" w:rsidRDefault="00F279D8" w:rsidP="00F279D8">
            <w:pPr>
              <w:rPr>
                <w:b/>
                <w:bCs/>
                <w:sz w:val="24"/>
                <w:szCs w:val="24"/>
              </w:rPr>
            </w:pPr>
          </w:p>
        </w:tc>
        <w:tc>
          <w:tcPr>
            <w:tcW w:w="1873" w:type="dxa"/>
            <w:noWrap/>
          </w:tcPr>
          <w:p w:rsidR="00F279D8" w:rsidRPr="007B15EE" w:rsidRDefault="00F279D8" w:rsidP="00F279D8">
            <w:pPr>
              <w:rPr>
                <w:b/>
                <w:bCs/>
                <w:sz w:val="24"/>
                <w:szCs w:val="24"/>
              </w:rPr>
            </w:pPr>
          </w:p>
        </w:tc>
      </w:tr>
    </w:tbl>
    <w:p w:rsidR="00BD63F6" w:rsidRPr="008C231D" w:rsidRDefault="008C303E" w:rsidP="005F2284">
      <w:pPr>
        <w:rPr>
          <w:rFonts w:cs="Times New Roman"/>
          <w:sz w:val="20"/>
        </w:rPr>
      </w:pPr>
      <w:r w:rsidRPr="008C231D">
        <w:rPr>
          <w:rFonts w:cs="Times New Roman"/>
          <w:sz w:val="20"/>
        </w:rPr>
        <w:t>Valores en RD$</w:t>
      </w:r>
    </w:p>
    <w:p w:rsidR="00EA186F" w:rsidRPr="007B15EE" w:rsidRDefault="00EA186F" w:rsidP="00257540">
      <w:pPr>
        <w:pStyle w:val="Heading2"/>
      </w:pPr>
    </w:p>
    <w:p w:rsidR="008C303E" w:rsidRDefault="008C303E">
      <w:pPr>
        <w:rPr>
          <w:rFonts w:eastAsiaTheme="majorEastAsia" w:cstheme="majorBidi"/>
          <w:b/>
          <w:sz w:val="28"/>
          <w:szCs w:val="26"/>
        </w:rPr>
      </w:pPr>
      <w:r>
        <w:br w:type="page"/>
      </w:r>
    </w:p>
    <w:p w:rsidR="008C303E" w:rsidRDefault="008C303E" w:rsidP="00257540">
      <w:pPr>
        <w:pStyle w:val="Heading2"/>
      </w:pPr>
    </w:p>
    <w:p w:rsidR="00257540" w:rsidRPr="007B15EE" w:rsidRDefault="00A96F22" w:rsidP="00257540">
      <w:pPr>
        <w:pStyle w:val="Heading2"/>
      </w:pPr>
      <w:bookmarkStart w:id="21" w:name="_Toc374094150"/>
      <w:r w:rsidRPr="007B15EE">
        <w:t>Lista de Actividades</w:t>
      </w:r>
      <w:bookmarkEnd w:id="21"/>
    </w:p>
    <w:p w:rsidR="00EA186F" w:rsidRPr="007B15EE" w:rsidRDefault="00EA186F" w:rsidP="00257540"/>
    <w:tbl>
      <w:tblPr>
        <w:tblW w:w="7300" w:type="dxa"/>
        <w:tblLook w:val="04A0" w:firstRow="1" w:lastRow="0" w:firstColumn="1" w:lastColumn="0" w:noHBand="0" w:noVBand="1"/>
      </w:tblPr>
      <w:tblGrid>
        <w:gridCol w:w="960"/>
        <w:gridCol w:w="6340"/>
      </w:tblGrid>
      <w:tr w:rsidR="00A96F22" w:rsidRPr="007B15EE" w:rsidTr="007D6B8F">
        <w:trPr>
          <w:trHeight w:val="300"/>
        </w:trPr>
        <w:tc>
          <w:tcPr>
            <w:tcW w:w="9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single" w:sz="8" w:space="0" w:color="auto"/>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jc w:val="center"/>
              <w:rPr>
                <w:b/>
                <w:bCs/>
                <w:color w:val="000000"/>
                <w:szCs w:val="24"/>
              </w:rPr>
            </w:pPr>
            <w:r w:rsidRPr="007B15EE">
              <w:rPr>
                <w:b/>
                <w:bCs/>
                <w:color w:val="000000"/>
                <w:szCs w:val="24"/>
              </w:rPr>
              <w:t>Lista de Actividades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Iniciación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Definir la solicitud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Definición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estudio de factibilidad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Realizar análisis de riesgos para 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propuesta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proofErr w:type="spellStart"/>
            <w:r w:rsidRPr="007B15EE">
              <w:rPr>
                <w:color w:val="000000"/>
                <w:szCs w:val="24"/>
              </w:rPr>
              <w:t>Elicitación</w:t>
            </w:r>
            <w:proofErr w:type="spellEnd"/>
            <w:r w:rsidRPr="007B15EE">
              <w:rPr>
                <w:color w:val="000000"/>
                <w:szCs w:val="24"/>
              </w:rPr>
              <w:t xml:space="preserve">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tabla de eventos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entrevistas a futuros usuarios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actividad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casos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Hacer descripciones de los casos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7D6B8F" w:rsidP="007D6B8F">
            <w:pPr>
              <w:spacing w:after="0" w:line="240" w:lineRule="auto"/>
              <w:jc w:val="center"/>
              <w:rPr>
                <w:color w:val="000000"/>
                <w:szCs w:val="24"/>
              </w:rPr>
            </w:pPr>
            <w:r w:rsidRPr="007B15EE">
              <w:rPr>
                <w:color w:val="000000"/>
                <w:szCs w:val="24"/>
              </w:rPr>
              <w:t>Análisis</w:t>
            </w:r>
            <w:r w:rsidR="00A96F22" w:rsidRPr="007B15EE">
              <w:rPr>
                <w:color w:val="000000"/>
                <w:szCs w:val="24"/>
              </w:rPr>
              <w:t xml:space="preserve">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clases por caso de uso del sistema SIGEC</w:t>
            </w:r>
          </w:p>
        </w:tc>
      </w:tr>
      <w:tr w:rsidR="00A96F22" w:rsidRPr="007B15EE" w:rsidTr="0025754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del modelo de dominio</w:t>
            </w:r>
          </w:p>
        </w:tc>
      </w:tr>
      <w:tr w:rsidR="00A96F22" w:rsidRPr="007B15EE" w:rsidTr="0025754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Diseño del proyecto</w:t>
            </w:r>
          </w:p>
        </w:tc>
      </w:tr>
      <w:tr w:rsidR="00A96F22" w:rsidRPr="007B15EE" w:rsidTr="00A96F22">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documento de arquitectura del proyecto</w:t>
            </w:r>
          </w:p>
        </w:tc>
      </w:tr>
      <w:tr w:rsidR="00A96F22" w:rsidRPr="007B15EE" w:rsidTr="00A96F22">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14</w:t>
            </w:r>
          </w:p>
        </w:tc>
        <w:tc>
          <w:tcPr>
            <w:tcW w:w="6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colaboración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secuencia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diagramas de clase de diseño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17</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firmas y algoritmos para las operaciones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interfaz gráfica del usuario (GUI)</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19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clases de la capa de presentación</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la capa de acceso a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diagrama de paquetes de las clases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Diseñar estructura de la base de datos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Implementación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23</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Instalación de SQL Server y  Visual Studio en PC de programadores</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24</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base de datos en SQL Server</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25</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Configuración de la plantilla de Visual Studio para ASP.NET MVC 4</w:t>
            </w:r>
          </w:p>
        </w:tc>
      </w:tr>
      <w:tr w:rsidR="00A96F22" w:rsidRPr="007B15EE" w:rsidTr="008C303E">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26</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Creación de la capa de acceso a datos en el sistema SIGEC</w:t>
            </w:r>
          </w:p>
        </w:tc>
      </w:tr>
      <w:tr w:rsidR="00A96F22" w:rsidRPr="007B15EE" w:rsidTr="008C303E">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C303E" w:rsidRDefault="008C303E" w:rsidP="007D6B8F">
            <w:pPr>
              <w:spacing w:after="0" w:line="240" w:lineRule="auto"/>
              <w:jc w:val="right"/>
              <w:rPr>
                <w:color w:val="000000"/>
                <w:szCs w:val="24"/>
              </w:rPr>
            </w:pPr>
          </w:p>
          <w:p w:rsidR="00A96F22" w:rsidRPr="007B15EE" w:rsidRDefault="00A96F22" w:rsidP="007D6B8F">
            <w:pPr>
              <w:spacing w:after="0" w:line="240" w:lineRule="auto"/>
              <w:jc w:val="right"/>
              <w:rPr>
                <w:color w:val="000000"/>
                <w:szCs w:val="24"/>
              </w:rPr>
            </w:pPr>
            <w:r w:rsidRPr="007B15EE">
              <w:rPr>
                <w:color w:val="000000"/>
                <w:szCs w:val="24"/>
              </w:rPr>
              <w:lastRenderedPageBreak/>
              <w:t>27</w:t>
            </w:r>
          </w:p>
        </w:tc>
        <w:tc>
          <w:tcPr>
            <w:tcW w:w="6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C303E" w:rsidRDefault="008C303E" w:rsidP="007D6B8F">
            <w:pPr>
              <w:spacing w:after="0" w:line="240" w:lineRule="auto"/>
              <w:rPr>
                <w:color w:val="000000"/>
                <w:szCs w:val="24"/>
              </w:rPr>
            </w:pPr>
          </w:p>
          <w:p w:rsidR="00A96F22" w:rsidRPr="007B15EE" w:rsidRDefault="00A96F22" w:rsidP="007D6B8F">
            <w:pPr>
              <w:spacing w:after="0" w:line="240" w:lineRule="auto"/>
              <w:rPr>
                <w:color w:val="000000"/>
                <w:szCs w:val="24"/>
              </w:rPr>
            </w:pPr>
            <w:r w:rsidRPr="007B15EE">
              <w:rPr>
                <w:color w:val="000000"/>
                <w:szCs w:val="24"/>
              </w:rPr>
              <w:lastRenderedPageBreak/>
              <w:t>Codificación de las demás capas del sistema por cada caso de uso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lastRenderedPageBreak/>
              <w:t>28</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Depuración y pruebas por cada caso de uso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29</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instalador para el despliegue del sistema SIGEC</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w:t>
            </w:r>
          </w:p>
        </w:tc>
        <w:tc>
          <w:tcPr>
            <w:tcW w:w="6340" w:type="dxa"/>
            <w:tcBorders>
              <w:top w:val="nil"/>
              <w:left w:val="nil"/>
              <w:bottom w:val="single" w:sz="4" w:space="0" w:color="auto"/>
              <w:right w:val="single" w:sz="8" w:space="0" w:color="auto"/>
            </w:tcBorders>
            <w:shd w:val="clear" w:color="000000" w:fill="BDD7EE"/>
            <w:noWrap/>
            <w:vAlign w:val="bottom"/>
            <w:hideMark/>
          </w:tcPr>
          <w:p w:rsidR="00A96F22" w:rsidRPr="007B15EE" w:rsidRDefault="00A96F22" w:rsidP="007D6B8F">
            <w:pPr>
              <w:spacing w:after="0" w:line="240" w:lineRule="auto"/>
              <w:jc w:val="center"/>
              <w:rPr>
                <w:color w:val="000000"/>
                <w:szCs w:val="24"/>
              </w:rPr>
            </w:pPr>
            <w:r w:rsidRPr="007B15EE">
              <w:rPr>
                <w:color w:val="000000"/>
                <w:szCs w:val="24"/>
              </w:rPr>
              <w:t>Documentación del proyecto</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30</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manuales y documentación de los elementos del sistema</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31</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 xml:space="preserve">Actualizar la documentación del proyecto </w:t>
            </w:r>
          </w:p>
        </w:tc>
      </w:tr>
      <w:tr w:rsidR="00A96F22" w:rsidRPr="007B15EE" w:rsidTr="007D6B8F">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32</w:t>
            </w:r>
          </w:p>
        </w:tc>
        <w:tc>
          <w:tcPr>
            <w:tcW w:w="6340" w:type="dxa"/>
            <w:tcBorders>
              <w:top w:val="nil"/>
              <w:left w:val="nil"/>
              <w:bottom w:val="single" w:sz="4"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capacitación para los usuarios</w:t>
            </w:r>
          </w:p>
        </w:tc>
      </w:tr>
      <w:tr w:rsidR="00A96F22" w:rsidRPr="007B15EE" w:rsidTr="007D6B8F">
        <w:trPr>
          <w:trHeight w:val="315"/>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A96F22" w:rsidRPr="007B15EE" w:rsidRDefault="00A96F22" w:rsidP="007D6B8F">
            <w:pPr>
              <w:spacing w:after="0" w:line="240" w:lineRule="auto"/>
              <w:jc w:val="right"/>
              <w:rPr>
                <w:color w:val="000000"/>
                <w:szCs w:val="24"/>
              </w:rPr>
            </w:pPr>
            <w:r w:rsidRPr="007B15EE">
              <w:rPr>
                <w:color w:val="000000"/>
                <w:szCs w:val="24"/>
              </w:rPr>
              <w:t>33</w:t>
            </w:r>
          </w:p>
        </w:tc>
        <w:tc>
          <w:tcPr>
            <w:tcW w:w="6340" w:type="dxa"/>
            <w:tcBorders>
              <w:top w:val="nil"/>
              <w:left w:val="nil"/>
              <w:bottom w:val="single" w:sz="8" w:space="0" w:color="auto"/>
              <w:right w:val="single" w:sz="8" w:space="0" w:color="auto"/>
            </w:tcBorders>
            <w:shd w:val="clear" w:color="auto" w:fill="auto"/>
            <w:noWrap/>
            <w:vAlign w:val="bottom"/>
            <w:hideMark/>
          </w:tcPr>
          <w:p w:rsidR="00A96F22" w:rsidRPr="007B15EE" w:rsidRDefault="00A96F22" w:rsidP="007D6B8F">
            <w:pPr>
              <w:spacing w:after="0" w:line="240" w:lineRule="auto"/>
              <w:rPr>
                <w:color w:val="000000"/>
                <w:szCs w:val="24"/>
              </w:rPr>
            </w:pPr>
            <w:r w:rsidRPr="007B15EE">
              <w:rPr>
                <w:color w:val="000000"/>
                <w:szCs w:val="24"/>
              </w:rPr>
              <w:t>Crear documentación de ayuda al usuario</w:t>
            </w:r>
          </w:p>
        </w:tc>
      </w:tr>
    </w:tbl>
    <w:p w:rsidR="00A96F22" w:rsidRPr="007B15EE" w:rsidRDefault="00A96F22" w:rsidP="005F2284">
      <w:pPr>
        <w:rPr>
          <w:rFonts w:cs="Times New Roman"/>
          <w:szCs w:val="24"/>
        </w:rPr>
      </w:pPr>
    </w:p>
    <w:p w:rsidR="00EA186F" w:rsidRPr="007B15EE" w:rsidRDefault="00EA186F" w:rsidP="005F2284">
      <w:pPr>
        <w:rPr>
          <w:rFonts w:cs="Times New Roman"/>
          <w:szCs w:val="24"/>
        </w:rPr>
      </w:pPr>
    </w:p>
    <w:p w:rsidR="00EA186F" w:rsidRPr="007B15EE" w:rsidRDefault="008C303E" w:rsidP="007154FA">
      <w:pPr>
        <w:pStyle w:val="Heading1"/>
      </w:pPr>
      <w:bookmarkStart w:id="22" w:name="_Toc374094151"/>
      <w:r>
        <w:t xml:space="preserve">Descripción </w:t>
      </w:r>
      <w:r w:rsidR="00EA186F" w:rsidRPr="007B15EE">
        <w:t>de actividades</w:t>
      </w:r>
      <w:bookmarkEnd w:id="22"/>
    </w:p>
    <w:p w:rsidR="00EA186F" w:rsidRPr="007B15EE" w:rsidRDefault="00EA186F" w:rsidP="00EA186F"/>
    <w:p w:rsidR="00EA186F" w:rsidRPr="007B15EE" w:rsidRDefault="00EA186F" w:rsidP="008C303E">
      <w:pPr>
        <w:pStyle w:val="ListParagraph"/>
        <w:numPr>
          <w:ilvl w:val="0"/>
          <w:numId w:val="34"/>
        </w:numPr>
        <w:spacing w:line="360" w:lineRule="auto"/>
      </w:pPr>
      <w:r w:rsidRPr="008C303E">
        <w:rPr>
          <w:u w:val="single"/>
        </w:rPr>
        <w:t>Definir la solicitud del Sistema SIGEC:</w:t>
      </w:r>
      <w:r w:rsidRPr="007B15EE">
        <w:t xml:space="preserve"> la solici</w:t>
      </w:r>
      <w:r w:rsidR="008C303E">
        <w:t>tud del sistema es el documento</w:t>
      </w:r>
      <w:r w:rsidRPr="007B15EE">
        <w:t xml:space="preserve"> que describe brevemente la idea del sistema SIGEC, mostrando sus conceptos básicos y cuál será la funcionalidad en términos generales, y otras cuestiones funcionales acerca del proyecto. Este documento es sometido al/los responsable/s de la aprobación para la realización del sistema SIGEC.</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Hacer estudio de factibilidad SIGEC:</w:t>
      </w:r>
      <w:r w:rsidRPr="007B15EE">
        <w:t xml:space="preserve"> el estudio de factibilidad para el sistema SIGEC, lo realizamos para verificar si es conveniente seguir con la idea propuesta del sistema. A través de este estudio, se pretende enumerar las fortalezas y debilidades de la idea del proyecto. También se verifica en última instancia cuáles son los recursos necesarios para el desarrollo de dicho sistema.</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Análisis de riesgos para SIGEC:</w:t>
      </w:r>
      <w:r w:rsidRPr="007B15EE">
        <w:t xml:space="preserve"> el análisis de riego para el sistema SIGEC, define de manera particular los distintos escenarios y condiciones que pueden presentarse que impidan o dificulten el desarrollo del sistema de la forma en la que fue propuesto. En este análisis deben ser tomadas todas las acciones que pueden generar alguna condición de incertidumbre en el curso de acción del desarrollo del sistema SIGEC, de la forma que fue propuesto.</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Hacer propuesta del sistema SIGEC:</w:t>
      </w:r>
      <w:r w:rsidRPr="007B15EE">
        <w:t xml:space="preserve"> la propuesta del sistema SIGEC, resume en un solo documento todos los aspectos del sistema a desarrollar que se deben presentar para convencer al cliente de que debe adquirir el sistema SIGEC, enfatizando en la credibilidad y la confianza que debe despertar el contenido de este documento a los posibles clientes del sistema SIGEC. </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tabla de eventos del sistema SIGEC:</w:t>
      </w:r>
      <w:r w:rsidRPr="007B15EE">
        <w:t xml:space="preserve"> en la tabla de eventos del sistema se identifican los distintos eventos a los que el sistema SIGEC deberá responder, de forma tal que se identifiquen los flujos principales de información del sistema SIGEC, para luego capturar la información necesaria para la realización de dichos eventos de parte de los interesados por el sistema SIGEC.</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Hacer entrevistas a los futuros usuarios del sistema:</w:t>
      </w:r>
      <w:r w:rsidRPr="007B15EE">
        <w:t xml:space="preserve"> Antes de concretar la reunión con los futuros interesados del sistema SIGEC, se debe preparar una lista de preguntas para dichos usuarios, de manera tal que se pueda obtener de parte de los interesados las especificaciones de los requerimientos funcionales del sistema SIGEC, para cada evento identificado en la tabla de eventos.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diagramas de actividad del sistema SIGEC:</w:t>
      </w:r>
      <w:r w:rsidRPr="007B15EE">
        <w:t xml:space="preserve"> Luego de la entrevista realizada a los futuros usuarios del sistema SIGEC, se procederá a realizar los diagramas de actividad para las interacciones de los usuarios con el sistema. En estos diagramas se capturarán las acciones internas realizadas en los procesos del sistema y las especificaciones que tendrán los casos de uso, además de mostrar las interacciones existentes entre procesos del sistema.</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diagramas de casos de uso del sistema SIGEC:</w:t>
      </w:r>
      <w:r w:rsidRPr="007B15EE">
        <w:t xml:space="preserve"> Los diagramas de casos de uso del sistema SIGEC, muestran las diferentes funcionalidades generales que tendrá el </w:t>
      </w:r>
      <w:r w:rsidRPr="007B15EE">
        <w:lastRenderedPageBreak/>
        <w:t>sistema, así como las relaciones existentes entre dichas relaciones. También evidencia las entidades externas que interactúan con el sistema, como los usuarios o sistemas externos.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Hacer descripciones de casos de uso del sistema SIGEC:</w:t>
      </w:r>
      <w:r w:rsidRPr="007B15EE">
        <w:t xml:space="preserve"> luego de completar el diseño de los casos de uso del sistema SIGEC, se debe proceder a documentar la descripción de los mismos. En este documento se listan las diferentes transacciones que deben ser realizadas para completar un escenario determinado de un caso de uso, en una interacción entre un agente externo y el sistema. En estas descripciones también se listan los flujos alternativos que se presentan en las interacciones entre un agente externo y el sistema.</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diagramas de secuencia del sistema SIGEC:</w:t>
      </w:r>
      <w:r w:rsidRPr="007B15EE">
        <w:t xml:space="preserve"> Luego de documentar las descripciones de los casos de uso del sistema SIGEC, se procede a la realización de los diagramas de secuencia del sistema.  En estos diagramas se muestra el funcionamiento del futuro sistema SIGEC como una caja negra, de tal forma que se detallan todos los eventos de entrada y salida al sistema, dando muestra de que acciones realiza el sistema sin detallar la forma en cómo lo hace.</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diagramas de clases por cada caso de uso del sistema SIGEC:</w:t>
      </w:r>
      <w:r w:rsidRPr="007B15EE">
        <w:t xml:space="preserve"> luego de realizar los diagramas de secuencia del sistema, se procede a realizar los diagramas de clase a cada caso de uso correspondiente al sistema SIGEC, de manera tal que se muestran los objetos que intervienen para realizar las acciones que realiza el sistema, utilizando el enfoque orientado a objetos.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el diagrama de clases del modelo de dominio:</w:t>
      </w:r>
      <w:r w:rsidRPr="007B15EE">
        <w:t xml:space="preserve"> El diagrama del modelo de dominio del sistema SIGEC contiene todas las clases que engloban la lógica de negocio del sistema, de tal forma que toda la funcionalidad necesaria para responder a las interacciones de los usuarios del sistema a nivel de lógica básica, además de los datos que </w:t>
      </w:r>
      <w:r w:rsidRPr="007B15EE">
        <w:lastRenderedPageBreak/>
        <w:t>van a persistir en una base de datos, están modelados en el diagrama de clases del modelo de dominio del sistema.</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documento de la arquitectura del proyecto SIGEC:</w:t>
      </w:r>
      <w:r w:rsidRPr="007B15EE">
        <w:t xml:space="preserve"> En el documento de arquitectura del sistema SIGEC se listan de manera breve y detallada los requerimientos arquitectónicos de la aplicación, a nivel de programación, por ejemplo una arquitectura de 3 capas. También se muestra la arquitectura a utilizar en el sistema para la distribución física entre los diferentes elementos del sistema, como clientes y el servidor, entre otros elementos referentes a la arquitectura del sistema SIGEC.</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diagramas de colaboración del sistema SIGEC:</w:t>
      </w:r>
      <w:r w:rsidRPr="007B15EE">
        <w:t xml:space="preserve"> luego de realizar las descripciones de los casos de uso, y tener el diagrama de clases de nuestra capa de negocio del sistema, procedemos a realizar los diagramas de colaboración, los cuales muestran cuáles objetos de nuestro modelo de dominio están participando en conjunto para la realización de cada una de las funciones definidas de nuestro sistema, haciendo énfasis en los roles de dichos objetos, y de cómo estos trabajan en conjunto para conseguir una funcionalidad en particular.</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diagramas de secuencia de diseño del sistema SIGEC:</w:t>
      </w:r>
      <w:r w:rsidRPr="007B15EE">
        <w:t xml:space="preserve"> luego de realizar los diagramas de colaboración, se procede a diseñar los diagramas de secuencia de diseño del sistema, los cuales establecen la misma interacción presentada en los diagramas de colaboración, pero involucrando todos los componentes del sistema desde la interfaz gráfica hasta la capa de acceso a datos, dando referencia acerca a los tiempos en los cuales suceden estas interacciones de una manera lineal y directa. </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diagrama de clases de diseño del sistema SIGEC:</w:t>
      </w:r>
      <w:r w:rsidRPr="007B15EE">
        <w:t xml:space="preserve"> los diagramas de secuencia de diseño del sistema SIGEC, muestran la interacción de todos los objetos presentes en el sistema SIGEC a través del tiempo, modelando dichos diagramas para caso de uso </w:t>
      </w:r>
      <w:r w:rsidRPr="007B15EE">
        <w:lastRenderedPageBreak/>
        <w:t>identificado en el sistema. Estos diagramas muestran toda la interacción que ocurre de extremo a extremo del sistema, es decir, desde el usuario a la base de datos y viceversa, a través del paso de mensajes entre cada uno de los componentes que son necesarios para completar dichas operaciones.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firmas y algoritmos para las operaciones del sistema SIGEC:</w:t>
      </w:r>
      <w:r w:rsidRPr="007B15EE">
        <w:t xml:space="preserve"> luego de terminar los diagramas de clases de diseño, se enumeran todas las operaciones del sistema en este documento, y en el mismo se especifica un algoritmo estándar sobre los pasos que deberá realizar dicho método para cumplir con su objetivo, el cual se definió previamente en los diagramas de clase de diseño de las diferentes clases que interactúan en nuestra aplicación.</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la interfaz gráfica del usuario (GUI):</w:t>
      </w:r>
      <w:r w:rsidRPr="007B15EE">
        <w:t xml:space="preserve"> llegados a este paso se deben diseñar maquetas que representen las futuras ventanas que representaran la interfaz gráfica del sistema SIGEC a nivel de formularios y los datos que serán mostrados y gestionados desde los mismos, utilizando alguna herramienta para el diseño de dichas maquetas.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 xml:space="preserve">Diseñar diagrama de clases para la capa de presentación: </w:t>
      </w:r>
      <w:r w:rsidRPr="007B15EE">
        <w:t>luego de diseñar las maquetas para las GUI del sistema SIGEC, se procede a actualizar los diagramas de clase de diseño agregando las clases de la capa de presentación y las distintas propiedades nuevas que se hayan añadido al diagrama o que en contraposición se hayan eliminado. Este diagrama de clases de diseño muestra la estructura a nivel de objeto de los elementos que componen las interfaces gráficas del sistema SIGEC.</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la capa de acceso a datos del sistema SIGEC:</w:t>
      </w:r>
      <w:r w:rsidRPr="007B15EE">
        <w:t xml:space="preserve"> en estos documentos se define el modelo de las clases que convertirán las peticiones hechas por los usuarios en las interfaces gráficas en consultas a la base de datos, y que a su vez enviarán las respuestas a </w:t>
      </w:r>
      <w:r w:rsidRPr="007B15EE">
        <w:lastRenderedPageBreak/>
        <w:t>dichas solicitudes. También, en esta parte se define cuál será la interacción entre las demás capas de la aplicación con la capa de datos.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diagrama de paquetes de las clases del sistema SIGEC:</w:t>
      </w:r>
      <w:r w:rsidRPr="007B15EE">
        <w:t> en este documento se define como serán agrupadas las clases del sistema SIGEC en espacios de nombre (</w:t>
      </w:r>
      <w:proofErr w:type="spellStart"/>
      <w:r w:rsidRPr="007B15EE">
        <w:t>namespace</w:t>
      </w:r>
      <w:proofErr w:type="spellEnd"/>
      <w:r w:rsidRPr="007B15EE">
        <w:t>) en el entorno de ASP.NET MVC 4, de tal manera que se defina de manera formal la organización de las clases en las distintas capas de la aplicación: capa de presentación, capa de negocio y capa de acceso a datos.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Diseñar estructura de la base de datos del sistema SIGEC:</w:t>
      </w:r>
      <w:r w:rsidRPr="007B15EE">
        <w:t xml:space="preserve"> en esta parte se realiza el modelo de base de datos del sistema SIGEC a partir del modelo de clases de la capa de negocio del sistema, mapeando las clases y sus relaciones a tablas relacionales con relaciones en el DBMS de SQL Server.</w:t>
      </w:r>
    </w:p>
    <w:p w:rsidR="00EA186F" w:rsidRPr="007B15EE" w:rsidRDefault="00EA186F" w:rsidP="00836B95">
      <w:pPr>
        <w:spacing w:line="360" w:lineRule="auto"/>
      </w:pPr>
    </w:p>
    <w:p w:rsidR="00EA186F" w:rsidRPr="007B15EE" w:rsidRDefault="008C303E" w:rsidP="008C303E">
      <w:pPr>
        <w:pStyle w:val="ListParagraph"/>
        <w:numPr>
          <w:ilvl w:val="0"/>
          <w:numId w:val="34"/>
        </w:numPr>
        <w:spacing w:line="360" w:lineRule="auto"/>
      </w:pPr>
      <w:r>
        <w:rPr>
          <w:u w:val="single"/>
        </w:rPr>
        <w:t xml:space="preserve">Instalación de SQL Server y </w:t>
      </w:r>
      <w:r w:rsidR="00EA186F" w:rsidRPr="008C303E">
        <w:rPr>
          <w:u w:val="single"/>
        </w:rPr>
        <w:t>Visual Studio en PC de programadores:</w:t>
      </w:r>
      <w:r w:rsidR="00EA186F" w:rsidRPr="007B15EE">
        <w:t xml:space="preserve"> para iniciar el desarrollo de la aplicación se instalara en las computadoras de los desarrolladores las siguientes aplicaciones: una instancia de SQL Server 2008 R2 o superior para la adminis</w:t>
      </w:r>
      <w:r w:rsidR="008C231D">
        <w:t xml:space="preserve">tración de la base de datos, y </w:t>
      </w:r>
      <w:r w:rsidR="00EA186F" w:rsidRPr="007B15EE">
        <w:t xml:space="preserve">para la programación en ASP.NET MVC 4 se instalará el Visual Studio 2012 el cual trae por defecto integrado el ensamblado para permitir la creación de aplicaciones bajo el </w:t>
      </w:r>
      <w:proofErr w:type="spellStart"/>
      <w:r w:rsidR="00EA186F" w:rsidRPr="007B15EE">
        <w:t>framework</w:t>
      </w:r>
      <w:proofErr w:type="spellEnd"/>
      <w:r w:rsidR="00EA186F" w:rsidRPr="007B15EE">
        <w:t xml:space="preserve"> de ASP.NET MVC 4.</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Configuración de la base de datos en SQL Server:</w:t>
      </w:r>
      <w:r w:rsidRPr="007B15EE">
        <w:t xml:space="preserve"> Se procederá a crear la base de datos para el sistema SIGEC utilizando la estructura previamente creada a partir del modelo de clases de negocio, insertando cualquier data inicial requerida, así como cualquier mejora del modelo que sea requerida.</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lastRenderedPageBreak/>
        <w:t>Configuración de la plantilla de Visual Studio para ASP.NET MVC 4:</w:t>
      </w:r>
      <w:r w:rsidRPr="007B15EE">
        <w:t xml:space="preserve"> para el desarrollo del sistema, procedemos a utilizar y configurar ciertos elementos de la plantilla de aplicación de internet de ASP.NET MVC 4, para poder utilizar parte del gestor de roles y autenticación que trae por defecto la plantilla de ASP.NET MVC 4 para aplicaciones de internet.</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Creación de la capa de acceso a datos en el sistema SIGEC:</w:t>
      </w:r>
      <w:r w:rsidRPr="007B15EE">
        <w:t xml:space="preserve"> para la capa de acceso a datos del sistema SIGEC, utilizaremos clases creadas con el ORM de .NET Framework denominado </w:t>
      </w:r>
      <w:proofErr w:type="spellStart"/>
      <w:r w:rsidRPr="007B15EE">
        <w:t>Entity</w:t>
      </w:r>
      <w:proofErr w:type="spellEnd"/>
      <w:r w:rsidRPr="007B15EE">
        <w:t xml:space="preserve"> Framework. De esta forma toda la lógica presente en la comunicación con la base de datos se realizará a nivel de consulta sobre objetos usando básicamente LINQ y expresiones Lambda para las consultas a la base de datos.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Codificación de las demás capas del sistema por cada caso de uso:</w:t>
      </w:r>
      <w:r w:rsidRPr="007B15EE">
        <w:t xml:space="preserve"> para cada caso de uso se procederá a codificar los formularios diseñados en las maquetas, en conjunto con la lógica asociada a los controladores que estarán interceptando las peticiones que los usuarios del sistema SIGEC realicen desde estos formularios.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Depuración y pruebas por cada caso de uso del sistema SIGEC</w:t>
      </w:r>
      <w:r w:rsidRPr="007B15EE">
        <w:t xml:space="preserve">: luego de la codificación de cada uno de los módulos del sistema SIGEC, se procederá a una depuración del código usando la metodología </w:t>
      </w:r>
      <w:proofErr w:type="spellStart"/>
      <w:r w:rsidRPr="007B15EE">
        <w:t>bottom</w:t>
      </w:r>
      <w:proofErr w:type="spellEnd"/>
      <w:r w:rsidRPr="007B15EE">
        <w:t>-up, de manera que se inicia con las pruebas unitarias a nivel de clase, y métodos, luego las pruebas por módulos en capas, hasta llegar a las pruebas de casos de uso. De esta manera podremos verificar y eliminar los errores que hayan sido evidenciados a través de las diferentes pruebas.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Crear instalador para el despliegue del sistema SIGEC:</w:t>
      </w:r>
      <w:r w:rsidRPr="007B15EE">
        <w:t xml:space="preserve"> luego de terminar la fase de las pruebas del sistema, procedemos a crear el paquete final que servirá para el despliegue del sistema en el servidor donde quedará alojado el software para uso de los usuarios finales.</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Crear manuales y documentación de los elementos del sistema:</w:t>
      </w:r>
      <w:r w:rsidRPr="007B15EE">
        <w:t xml:space="preserve"> se deberá crear una documentación sólida de cada uno de los módulos del sistema, así como una documentación interna a nivel de métodos, clases, atributos, tablas, relaciones, </w:t>
      </w:r>
      <w:proofErr w:type="spellStart"/>
      <w:r w:rsidRPr="007B15EE">
        <w:t>triggers</w:t>
      </w:r>
      <w:proofErr w:type="spellEnd"/>
      <w:r w:rsidRPr="007B15EE">
        <w:t xml:space="preserve">, </w:t>
      </w:r>
      <w:proofErr w:type="spellStart"/>
      <w:r w:rsidRPr="007B15EE">
        <w:t>stored</w:t>
      </w:r>
      <w:proofErr w:type="spellEnd"/>
      <w:r w:rsidRPr="007B15EE">
        <w:t xml:space="preserve"> </w:t>
      </w:r>
      <w:proofErr w:type="spellStart"/>
      <w:r w:rsidRPr="007B15EE">
        <w:t>procedures</w:t>
      </w:r>
      <w:proofErr w:type="spellEnd"/>
      <w:r w:rsidRPr="007B15EE">
        <w:t>, y cualquier otro elemento del sistema, de tal manera que de cada elemento la documentación interna incluya el autor, la fecha de creación, fecha de modificación, y la versión actual de ese módulo del sistema.</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Actualizar la documentación del proyecto:</w:t>
      </w:r>
      <w:r w:rsidRPr="007B15EE">
        <w:t xml:space="preserve"> se deberá actualizar toda la documentación interna de los requerimientos funcionales y no funcionales del sistema, evidenciando los cambios que puedan darse en las definiciones iniciales del sistema, de tal forma que todos los documentos almacenados a lo largo del desarrollo del software contemplen la última versión de cualquier módulo o artefacto modificado.</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Crear documentación de capacitación para los usuarios:</w:t>
      </w:r>
      <w:r w:rsidRPr="007B15EE">
        <w:t xml:space="preserve"> se deberá crear una documentación detallada que permita darle una ayuda a los usuarios de cómo utilizar el sistema separando dicha documentación de manera tal que se respeten los diferentes roles que puedan ser utilizados en el sistema, para tal fin dicha documentación deberá ser precisa en las funciones que el sistema le puede ofrecer a dicho usuario y de la mejor forma en que el usuario puede aprovechar el sistema.</w:t>
      </w:r>
    </w:p>
    <w:p w:rsidR="00EA186F" w:rsidRPr="007B15EE" w:rsidRDefault="00EA186F" w:rsidP="00836B95">
      <w:pPr>
        <w:spacing w:line="360" w:lineRule="auto"/>
      </w:pPr>
    </w:p>
    <w:p w:rsidR="00EA186F" w:rsidRPr="007B15EE" w:rsidRDefault="00EA186F" w:rsidP="008C303E">
      <w:pPr>
        <w:pStyle w:val="ListParagraph"/>
        <w:numPr>
          <w:ilvl w:val="0"/>
          <w:numId w:val="34"/>
        </w:numPr>
        <w:spacing w:line="360" w:lineRule="auto"/>
      </w:pPr>
      <w:r w:rsidRPr="008C303E">
        <w:rPr>
          <w:u w:val="single"/>
        </w:rPr>
        <w:t>Crear documentación de ayuda al usuario:</w:t>
      </w:r>
      <w:r w:rsidRPr="007B15EE">
        <w:t xml:space="preserve"> se deberá crear una documentación de ayuda a l usuario que evidencie las posibles soluciones a problemas comunes que pueden enfrentar estos mientras utilizan el sistema, dicha documentación será bastante precisa y diferirá de la documentación de capacitación en que esta solo estará enfocada en problemas específicos que puedan presentarse cuando los usuarios usen de manera indebida el sistema, o si aparece alguna condición excepcional en el mismo.</w:t>
      </w:r>
    </w:p>
    <w:p w:rsidR="008C303E" w:rsidRDefault="008C303E" w:rsidP="007154FA">
      <w:pPr>
        <w:pStyle w:val="Heading1"/>
      </w:pPr>
    </w:p>
    <w:p w:rsidR="00CA6921" w:rsidRPr="007B15EE" w:rsidRDefault="00836B95" w:rsidP="007154FA">
      <w:pPr>
        <w:pStyle w:val="Heading1"/>
      </w:pPr>
      <w:bookmarkStart w:id="23" w:name="_Toc374094152"/>
      <w:r>
        <w:t>M</w:t>
      </w:r>
      <w:r w:rsidR="00CA6921" w:rsidRPr="007B15EE">
        <w:t xml:space="preserve">atriz de </w:t>
      </w:r>
      <w:r w:rsidR="00A03AAF">
        <w:t>precedencia</w:t>
      </w:r>
      <w:bookmarkEnd w:id="23"/>
    </w:p>
    <w:p w:rsidR="00CA6921" w:rsidRPr="007B15EE" w:rsidRDefault="00CA6921" w:rsidP="00CA6921"/>
    <w:tbl>
      <w:tblPr>
        <w:tblW w:w="9120" w:type="dxa"/>
        <w:tblLook w:val="04A0" w:firstRow="1" w:lastRow="0" w:firstColumn="1" w:lastColumn="0" w:noHBand="0" w:noVBand="1"/>
      </w:tblPr>
      <w:tblGrid>
        <w:gridCol w:w="1163"/>
        <w:gridCol w:w="5460"/>
        <w:gridCol w:w="2660"/>
      </w:tblGrid>
      <w:tr w:rsidR="0041590C" w:rsidRPr="007B15EE" w:rsidTr="008C231D">
        <w:trPr>
          <w:trHeight w:val="315"/>
        </w:trPr>
        <w:tc>
          <w:tcPr>
            <w:tcW w:w="9120" w:type="dxa"/>
            <w:gridSpan w:val="3"/>
            <w:tcBorders>
              <w:top w:val="single" w:sz="8" w:space="0" w:color="auto"/>
              <w:left w:val="single" w:sz="8" w:space="0" w:color="auto"/>
              <w:bottom w:val="single" w:sz="4" w:space="0" w:color="auto"/>
              <w:right w:val="single" w:sz="8" w:space="0" w:color="000000"/>
            </w:tcBorders>
            <w:shd w:val="clear" w:color="auto" w:fill="BDD6EE" w:themeFill="accent1" w:themeFillTint="66"/>
            <w:noWrap/>
            <w:vAlign w:val="bottom"/>
            <w:hideMark/>
          </w:tcPr>
          <w:p w:rsidR="0041590C" w:rsidRPr="007B15EE" w:rsidRDefault="0041590C" w:rsidP="00A03AAF">
            <w:pPr>
              <w:jc w:val="center"/>
              <w:rPr>
                <w:b/>
              </w:rPr>
            </w:pPr>
            <w:r w:rsidRPr="007B15EE">
              <w:rPr>
                <w:b/>
              </w:rPr>
              <w:t xml:space="preserve">MATRIZ DE </w:t>
            </w:r>
            <w:r w:rsidR="00A03AAF">
              <w:rPr>
                <w:b/>
              </w:rPr>
              <w:t>PRECEDENCIA</w:t>
            </w:r>
          </w:p>
        </w:tc>
      </w:tr>
      <w:tr w:rsidR="0041590C" w:rsidRPr="007B15EE" w:rsidTr="008C231D">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hideMark/>
          </w:tcPr>
          <w:p w:rsidR="0041590C" w:rsidRPr="007B15EE" w:rsidRDefault="008C303E" w:rsidP="007D6B8F">
            <w:pPr>
              <w:jc w:val="center"/>
              <w:rPr>
                <w:b/>
              </w:rPr>
            </w:pPr>
            <w:r>
              <w:rPr>
                <w:b/>
              </w:rPr>
              <w:t>N</w:t>
            </w:r>
            <w:r w:rsidR="0041590C" w:rsidRPr="007B15EE">
              <w:rPr>
                <w:b/>
              </w:rPr>
              <w:t>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noWrap/>
            <w:vAlign w:val="center"/>
            <w:hideMark/>
          </w:tcPr>
          <w:p w:rsidR="0041590C" w:rsidRPr="007B15EE" w:rsidRDefault="007D6B8F" w:rsidP="007D6B8F">
            <w:pPr>
              <w:jc w:val="center"/>
              <w:rPr>
                <w:b/>
              </w:rPr>
            </w:pPr>
            <w:r w:rsidRPr="007B15EE">
              <w:rPr>
                <w:b/>
              </w:rPr>
              <w:t>Descripción</w:t>
            </w:r>
            <w:r w:rsidR="0041590C" w:rsidRPr="007B15EE">
              <w:rPr>
                <w:b/>
              </w:rPr>
              <w:t xml:space="preserve"> de actividad</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noWrap/>
            <w:vAlign w:val="center"/>
            <w:hideMark/>
          </w:tcPr>
          <w:p w:rsidR="0041590C" w:rsidRPr="007B15EE" w:rsidRDefault="0041590C" w:rsidP="007D6B8F">
            <w:pPr>
              <w:jc w:val="center"/>
              <w:rPr>
                <w:b/>
              </w:rPr>
            </w:pPr>
            <w:r w:rsidRPr="007B15EE">
              <w:rPr>
                <w:b/>
              </w:rPr>
              <w:t>Secuencia</w:t>
            </w:r>
          </w:p>
        </w:tc>
      </w:tr>
      <w:tr w:rsidR="0041590C" w:rsidRPr="007B15EE" w:rsidTr="008C231D">
        <w:trPr>
          <w:trHeight w:val="458"/>
        </w:trPr>
        <w:tc>
          <w:tcPr>
            <w:tcW w:w="1000"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Definir la solicitud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estudio de factibilidad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Realizar análisis de riesgos para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propuesta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tabla de eventos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entrevistas a futuros usuarios del sistema</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actividad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casos de uso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Hacer descripciones de los casos de uso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clases por caso de uso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del modelo de dominio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11</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documento de arquitectura del proyecto</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12</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Diseñar diagramas de </w:t>
            </w:r>
            <w:r w:rsidR="007D6B8F" w:rsidRPr="007B15EE">
              <w:t>colaboración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13</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secuencia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14</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diagramas de clase de diseño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15</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firmas y algoritmos para las operaciones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16</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interfaz gráfica del usuario (</w:t>
            </w:r>
            <w:proofErr w:type="spellStart"/>
            <w:r w:rsidRPr="007B15EE">
              <w:t>mockups</w:t>
            </w:r>
            <w:proofErr w:type="spellEnd"/>
            <w:r w:rsidRPr="007B15EE">
              <w:t>)</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17</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clases de la capa de presentación</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18</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la capa de acceso a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19</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lastRenderedPageBreak/>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diagrama de paquetes de las clases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Diseñar estructura de la base de datos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21</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Instalación de SQL Server y  Visual Studio en PC de programadores</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22</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Configuración de la base de datos en SQL Server</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23</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Configuración de la plantilla de Visual Studio para ASP.NET MVC 4</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24</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Creación de la capa de acceso a datos en 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25</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41590C" w:rsidRPr="007B15EE" w:rsidRDefault="0041590C" w:rsidP="007D6B8F">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Codificación de las demás capas del sistema por cada caso de uso</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26</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Depuración y pruebas por cada caso de uso del sistema SIGEC</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27</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instalador para el despliegue del sistema SIGEC</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28</w:t>
            </w:r>
          </w:p>
        </w:tc>
      </w:tr>
      <w:tr w:rsidR="0041590C" w:rsidRPr="007B15EE" w:rsidTr="0041590C">
        <w:trPr>
          <w:trHeight w:val="458"/>
        </w:trPr>
        <w:tc>
          <w:tcPr>
            <w:tcW w:w="100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41590C" w:rsidRPr="007B15EE" w:rsidRDefault="0041590C" w:rsidP="007D6B8F">
            <w:r w:rsidRPr="007B15EE">
              <w:t>Crear manuales y documentación de los elementos del sistema</w:t>
            </w:r>
          </w:p>
        </w:tc>
        <w:tc>
          <w:tcPr>
            <w:tcW w:w="2660"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41590C" w:rsidRPr="007B15EE" w:rsidRDefault="0041590C" w:rsidP="007D6B8F">
            <w:r w:rsidRPr="007B15EE">
              <w:t>29</w:t>
            </w:r>
          </w:p>
        </w:tc>
      </w:tr>
      <w:tr w:rsidR="0041590C" w:rsidRPr="007B15EE" w:rsidTr="0041590C">
        <w:trPr>
          <w:trHeight w:val="458"/>
        </w:trPr>
        <w:tc>
          <w:tcPr>
            <w:tcW w:w="100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54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c>
          <w:tcPr>
            <w:tcW w:w="2660" w:type="dxa"/>
            <w:vMerge/>
            <w:tcBorders>
              <w:top w:val="single" w:sz="4" w:space="0" w:color="auto"/>
              <w:left w:val="single" w:sz="8" w:space="0" w:color="auto"/>
              <w:bottom w:val="single" w:sz="4" w:space="0" w:color="auto"/>
              <w:right w:val="single" w:sz="8" w:space="0" w:color="auto"/>
            </w:tcBorders>
            <w:vAlign w:val="center"/>
            <w:hideMark/>
          </w:tcPr>
          <w:p w:rsidR="0041590C" w:rsidRPr="007B15EE" w:rsidRDefault="0041590C" w:rsidP="007D6B8F"/>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 xml:space="preserve">Actualizar la documentación del proyecto </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30</w:t>
            </w:r>
          </w:p>
        </w:tc>
      </w:tr>
      <w:tr w:rsidR="0041590C" w:rsidRPr="007B15EE" w:rsidTr="0041590C">
        <w:trPr>
          <w:trHeight w:val="300"/>
        </w:trPr>
        <w:tc>
          <w:tcPr>
            <w:tcW w:w="10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41590C" w:rsidRPr="007B15EE" w:rsidRDefault="0041590C" w:rsidP="007D6B8F">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Crear documentación de capacitación para los usuarios</w:t>
            </w:r>
          </w:p>
        </w:tc>
        <w:tc>
          <w:tcPr>
            <w:tcW w:w="2660" w:type="dxa"/>
            <w:tcBorders>
              <w:top w:val="single" w:sz="4" w:space="0" w:color="auto"/>
              <w:left w:val="nil"/>
              <w:bottom w:val="single" w:sz="4" w:space="0" w:color="auto"/>
              <w:right w:val="single" w:sz="8" w:space="0" w:color="auto"/>
            </w:tcBorders>
            <w:shd w:val="clear" w:color="auto" w:fill="auto"/>
            <w:noWrap/>
            <w:vAlign w:val="bottom"/>
            <w:hideMark/>
          </w:tcPr>
          <w:p w:rsidR="0041590C" w:rsidRPr="007B15EE" w:rsidRDefault="0041590C" w:rsidP="007D6B8F">
            <w:r w:rsidRPr="007B15EE">
              <w:t>31</w:t>
            </w:r>
          </w:p>
        </w:tc>
      </w:tr>
      <w:tr w:rsidR="0041590C" w:rsidRPr="007B15EE" w:rsidTr="0041590C">
        <w:trPr>
          <w:trHeight w:val="315"/>
        </w:trPr>
        <w:tc>
          <w:tcPr>
            <w:tcW w:w="1000"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41590C" w:rsidRPr="007B15EE" w:rsidRDefault="0041590C" w:rsidP="007D6B8F">
            <w:r w:rsidRPr="007B15EE">
              <w:t>33</w:t>
            </w:r>
          </w:p>
        </w:tc>
        <w:tc>
          <w:tcPr>
            <w:tcW w:w="54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Crear documentación de ayuda al usuario</w:t>
            </w:r>
          </w:p>
        </w:tc>
        <w:tc>
          <w:tcPr>
            <w:tcW w:w="2660" w:type="dxa"/>
            <w:tcBorders>
              <w:top w:val="single" w:sz="4" w:space="0" w:color="auto"/>
              <w:left w:val="nil"/>
              <w:bottom w:val="single" w:sz="8" w:space="0" w:color="auto"/>
              <w:right w:val="single" w:sz="8" w:space="0" w:color="auto"/>
            </w:tcBorders>
            <w:shd w:val="clear" w:color="auto" w:fill="auto"/>
            <w:noWrap/>
            <w:vAlign w:val="bottom"/>
            <w:hideMark/>
          </w:tcPr>
          <w:p w:rsidR="0041590C" w:rsidRPr="007B15EE" w:rsidRDefault="0041590C" w:rsidP="007D6B8F">
            <w:r w:rsidRPr="007B15EE">
              <w:t>32</w:t>
            </w:r>
          </w:p>
        </w:tc>
      </w:tr>
    </w:tbl>
    <w:p w:rsidR="00CA6921" w:rsidRPr="007B15EE" w:rsidRDefault="00CA6921" w:rsidP="00CA6921"/>
    <w:p w:rsidR="00DC1A4A" w:rsidRDefault="00DC1A4A" w:rsidP="00DC1A4A"/>
    <w:p w:rsidR="00A03AAF" w:rsidRDefault="00A03AAF" w:rsidP="00DC1A4A"/>
    <w:p w:rsidR="00A03AAF" w:rsidRDefault="00A03AAF" w:rsidP="00DC1A4A"/>
    <w:p w:rsidR="00DC1A4A" w:rsidRDefault="00DC1A4A" w:rsidP="00DC1A4A"/>
    <w:p w:rsidR="00DC1A4A" w:rsidRDefault="00DC1A4A" w:rsidP="00DC1A4A"/>
    <w:p w:rsidR="00DC1A4A" w:rsidRPr="00DC1A4A" w:rsidRDefault="00DC1A4A" w:rsidP="00DC1A4A"/>
    <w:p w:rsidR="00A03AAF" w:rsidRDefault="00A03AAF" w:rsidP="00DC1A4A">
      <w:pPr>
        <w:pStyle w:val="Heading1"/>
        <w:spacing w:before="0"/>
      </w:pPr>
    </w:p>
    <w:p w:rsidR="007D6B8F" w:rsidRPr="007B15EE" w:rsidRDefault="007D6B8F" w:rsidP="00DC1A4A">
      <w:pPr>
        <w:pStyle w:val="Heading1"/>
        <w:spacing w:before="0"/>
      </w:pPr>
      <w:bookmarkStart w:id="24" w:name="_Toc374094153"/>
      <w:r w:rsidRPr="007B15EE">
        <w:t>Matriz de Tiempo</w:t>
      </w:r>
      <w:bookmarkEnd w:id="24"/>
    </w:p>
    <w:p w:rsidR="00EA186F" w:rsidRPr="007B15EE" w:rsidRDefault="00EA186F" w:rsidP="007D6B8F">
      <w:pPr>
        <w:pStyle w:val="Heading2"/>
        <w:rPr>
          <w:rFonts w:cs="Times New Roman"/>
        </w:rPr>
      </w:pPr>
    </w:p>
    <w:tbl>
      <w:tblPr>
        <w:tblW w:w="8460" w:type="dxa"/>
        <w:tblLook w:val="04A0" w:firstRow="1" w:lastRow="0" w:firstColumn="1" w:lastColumn="0" w:noHBand="0" w:noVBand="1"/>
      </w:tblPr>
      <w:tblGrid>
        <w:gridCol w:w="1163"/>
        <w:gridCol w:w="5813"/>
        <w:gridCol w:w="456"/>
        <w:gridCol w:w="456"/>
        <w:gridCol w:w="456"/>
        <w:gridCol w:w="456"/>
      </w:tblGrid>
      <w:tr w:rsidR="007D6B8F" w:rsidRPr="007B15EE" w:rsidTr="008C231D">
        <w:trPr>
          <w:trHeight w:val="315"/>
        </w:trPr>
        <w:tc>
          <w:tcPr>
            <w:tcW w:w="8460" w:type="dxa"/>
            <w:gridSpan w:val="6"/>
            <w:tcBorders>
              <w:top w:val="single" w:sz="8" w:space="0" w:color="auto"/>
              <w:left w:val="single" w:sz="8" w:space="0" w:color="auto"/>
              <w:bottom w:val="single" w:sz="4" w:space="0" w:color="auto"/>
              <w:right w:val="single" w:sz="4" w:space="0" w:color="auto"/>
            </w:tcBorders>
            <w:shd w:val="clear" w:color="auto" w:fill="BDD6EE" w:themeFill="accent1" w:themeFillTint="66"/>
            <w:noWrap/>
            <w:vAlign w:val="center"/>
            <w:hideMark/>
          </w:tcPr>
          <w:p w:rsidR="007D6B8F" w:rsidRPr="007B15EE" w:rsidRDefault="007D6B8F" w:rsidP="007D6B8F">
            <w:pPr>
              <w:jc w:val="center"/>
              <w:rPr>
                <w:b/>
              </w:rPr>
            </w:pPr>
            <w:r w:rsidRPr="007B15EE">
              <w:rPr>
                <w:b/>
              </w:rPr>
              <w:t>MATRIZ DE TIEMPOS</w:t>
            </w:r>
          </w:p>
        </w:tc>
      </w:tr>
      <w:tr w:rsidR="007D6B8F" w:rsidRPr="007B15EE" w:rsidTr="008C231D">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hideMark/>
          </w:tcPr>
          <w:p w:rsidR="007D6B8F" w:rsidRPr="007B15EE" w:rsidRDefault="00021482" w:rsidP="007D6B8F">
            <w:pPr>
              <w:rPr>
                <w:b/>
              </w:rPr>
            </w:pPr>
            <w:r>
              <w:rPr>
                <w:b/>
              </w:rPr>
              <w:t>No. d</w:t>
            </w:r>
            <w:r w:rsidR="007D6B8F" w:rsidRPr="007B15EE">
              <w:rPr>
                <w:b/>
              </w:rPr>
              <w:t>e actividad</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noWrap/>
            <w:vAlign w:val="center"/>
            <w:hideMark/>
          </w:tcPr>
          <w:p w:rsidR="007D6B8F" w:rsidRPr="007B15EE" w:rsidRDefault="007D6B8F" w:rsidP="007D6B8F">
            <w:pPr>
              <w:rPr>
                <w:b/>
              </w:rPr>
            </w:pPr>
            <w:r w:rsidRPr="007B15EE">
              <w:rPr>
                <w:b/>
              </w:rPr>
              <w:t>Descripción de actividad</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noWrap/>
            <w:vAlign w:val="center"/>
            <w:hideMark/>
          </w:tcPr>
          <w:p w:rsidR="007D6B8F" w:rsidRPr="007B15EE" w:rsidRDefault="00021482" w:rsidP="007D6B8F">
            <w:pPr>
              <w:rPr>
                <w:b/>
              </w:rPr>
            </w:pPr>
            <w:r>
              <w:rPr>
                <w:b/>
              </w:rPr>
              <w:t>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noWrap/>
            <w:vAlign w:val="center"/>
            <w:hideMark/>
          </w:tcPr>
          <w:p w:rsidR="007D6B8F" w:rsidRPr="007B15EE" w:rsidRDefault="007D6B8F" w:rsidP="007D6B8F">
            <w:pPr>
              <w:rPr>
                <w:b/>
              </w:rPr>
            </w:pPr>
            <w:r w:rsidRPr="007B15EE">
              <w:rPr>
                <w:b/>
              </w:rPr>
              <w:t>M</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noWrap/>
            <w:vAlign w:val="center"/>
            <w:hideMark/>
          </w:tcPr>
          <w:p w:rsidR="007D6B8F" w:rsidRPr="007B15EE" w:rsidRDefault="007D6B8F" w:rsidP="007D6B8F">
            <w:pPr>
              <w:rPr>
                <w:b/>
              </w:rPr>
            </w:pPr>
            <w:r w:rsidRPr="007B15EE">
              <w:rPr>
                <w:b/>
              </w:rPr>
              <w:t>P</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noWrap/>
            <w:vAlign w:val="center"/>
            <w:hideMark/>
          </w:tcPr>
          <w:p w:rsidR="007D6B8F" w:rsidRPr="007B15EE" w:rsidRDefault="00021482" w:rsidP="007D6B8F">
            <w:pPr>
              <w:rPr>
                <w:b/>
              </w:rPr>
            </w:pPr>
            <w:r>
              <w:rPr>
                <w:b/>
              </w:rPr>
              <w:t>T</w:t>
            </w:r>
          </w:p>
        </w:tc>
      </w:tr>
      <w:tr w:rsidR="007D6B8F" w:rsidRPr="007B15EE" w:rsidTr="008C231D">
        <w:trPr>
          <w:trHeight w:val="458"/>
        </w:trPr>
        <w:tc>
          <w:tcPr>
            <w:tcW w:w="1019"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Definir la solicitud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estudio de factibilidad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Realizar análisis de riesgos para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propuesta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tabla de eventos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entrevistas a futuros usuarios del sistema</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6</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actividad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casos de uso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Hacer descripciones de los casos de uso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clases por caso de uso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del modelo de dominio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13</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documento de arquitectura del proyecto</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colaboración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15</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secuencia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diagramas de clase de diseño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5</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17</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firmas y algoritmos para las operaciones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4</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18</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interfaz gráfica del usuario (</w:t>
            </w:r>
            <w:proofErr w:type="spellStart"/>
            <w:r w:rsidRPr="007B15EE">
              <w:t>mockups</w:t>
            </w:r>
            <w:proofErr w:type="spellEnd"/>
            <w:r w:rsidRPr="007B15EE">
              <w:t>)</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19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clases de la capa de presentación</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20</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la capa de acceso a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3</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diagrama de paquetes de las clases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Diseñar estructura de la base de datos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lastRenderedPageBreak/>
              <w:t>23</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Instalación de SQL Server y  Visual Studio en PC de programadores</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24</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Configuración de la base de datos en SQL Server</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25</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Configuración de la plantilla de Visual Studio para ASP.NET MVC 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26</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Creación de la capa de acceso a datos en 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D6B8F" w:rsidRPr="007B15EE" w:rsidRDefault="007D6B8F" w:rsidP="007D6B8F">
            <w:r w:rsidRPr="007B15EE">
              <w:t>27</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Codificación de las demás capas del sistema por cada caso de uso</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14</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18</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28</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Depuración y pruebas por cada caso de uso del sistema SIGEC</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7</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5</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29</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instalador para el despliegue del sistema SIGEC</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458"/>
        </w:trPr>
        <w:tc>
          <w:tcPr>
            <w:tcW w:w="1019"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30</w:t>
            </w:r>
          </w:p>
        </w:tc>
        <w:tc>
          <w:tcPr>
            <w:tcW w:w="5813"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D6B8F" w:rsidRPr="007B15EE" w:rsidRDefault="007D6B8F" w:rsidP="007D6B8F">
            <w:r w:rsidRPr="007B15EE">
              <w:t>Crear manuales y documentación de los elementos del sistema</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1</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c>
          <w:tcPr>
            <w:tcW w:w="407"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D6B8F" w:rsidRPr="007B15EE" w:rsidRDefault="007D6B8F" w:rsidP="007D6B8F">
            <w:r w:rsidRPr="007B15EE">
              <w:t>2</w:t>
            </w:r>
          </w:p>
        </w:tc>
      </w:tr>
      <w:tr w:rsidR="007D6B8F" w:rsidRPr="007B15EE" w:rsidTr="007D6B8F">
        <w:trPr>
          <w:trHeight w:val="458"/>
        </w:trPr>
        <w:tc>
          <w:tcPr>
            <w:tcW w:w="1019"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5813"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c>
          <w:tcPr>
            <w:tcW w:w="407" w:type="dxa"/>
            <w:vMerge/>
            <w:tcBorders>
              <w:top w:val="single" w:sz="4" w:space="0" w:color="auto"/>
              <w:left w:val="single" w:sz="8" w:space="0" w:color="auto"/>
              <w:bottom w:val="single" w:sz="4" w:space="0" w:color="auto"/>
              <w:right w:val="single" w:sz="8" w:space="0" w:color="auto"/>
            </w:tcBorders>
            <w:vAlign w:val="center"/>
            <w:hideMark/>
          </w:tcPr>
          <w:p w:rsidR="007D6B8F" w:rsidRPr="007B15EE" w:rsidRDefault="007D6B8F" w:rsidP="007D6B8F"/>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31</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 xml:space="preserve">Actualizar la documentación del proyecto </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00"/>
        </w:trPr>
        <w:tc>
          <w:tcPr>
            <w:tcW w:w="1019"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D6B8F" w:rsidRPr="007B15EE" w:rsidRDefault="007D6B8F" w:rsidP="007D6B8F">
            <w:r w:rsidRPr="007B15EE">
              <w:t>32</w:t>
            </w:r>
          </w:p>
        </w:tc>
        <w:tc>
          <w:tcPr>
            <w:tcW w:w="5813"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Crear documentación de capacitación para los usuarios</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4" w:space="0" w:color="auto"/>
              <w:right w:val="single" w:sz="8" w:space="0" w:color="auto"/>
            </w:tcBorders>
            <w:shd w:val="clear" w:color="auto" w:fill="auto"/>
            <w:noWrap/>
            <w:vAlign w:val="bottom"/>
            <w:hideMark/>
          </w:tcPr>
          <w:p w:rsidR="007D6B8F" w:rsidRPr="007B15EE" w:rsidRDefault="007D6B8F" w:rsidP="007D6B8F">
            <w:r w:rsidRPr="007B15EE">
              <w:t>1</w:t>
            </w:r>
          </w:p>
        </w:tc>
      </w:tr>
      <w:tr w:rsidR="007D6B8F" w:rsidRPr="007B15EE" w:rsidTr="007D6B8F">
        <w:trPr>
          <w:trHeight w:val="315"/>
        </w:trPr>
        <w:tc>
          <w:tcPr>
            <w:tcW w:w="1019"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7D6B8F" w:rsidRPr="007B15EE" w:rsidRDefault="007D6B8F" w:rsidP="007D6B8F">
            <w:r w:rsidRPr="007B15EE">
              <w:t>33</w:t>
            </w:r>
          </w:p>
        </w:tc>
        <w:tc>
          <w:tcPr>
            <w:tcW w:w="5813"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Crear documentación de ayuda al usuario</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2</w:t>
            </w:r>
          </w:p>
        </w:tc>
        <w:tc>
          <w:tcPr>
            <w:tcW w:w="407" w:type="dxa"/>
            <w:tcBorders>
              <w:top w:val="single" w:sz="4" w:space="0" w:color="auto"/>
              <w:left w:val="nil"/>
              <w:bottom w:val="single" w:sz="8" w:space="0" w:color="auto"/>
              <w:right w:val="single" w:sz="8" w:space="0" w:color="auto"/>
            </w:tcBorders>
            <w:shd w:val="clear" w:color="auto" w:fill="auto"/>
            <w:noWrap/>
            <w:vAlign w:val="bottom"/>
            <w:hideMark/>
          </w:tcPr>
          <w:p w:rsidR="007D6B8F" w:rsidRPr="007B15EE" w:rsidRDefault="007D6B8F" w:rsidP="007D6B8F">
            <w:r w:rsidRPr="007B15EE">
              <w:t>1</w:t>
            </w:r>
          </w:p>
        </w:tc>
      </w:tr>
    </w:tbl>
    <w:p w:rsidR="007D6B8F" w:rsidRPr="007B15EE" w:rsidRDefault="007D6B8F" w:rsidP="007D6B8F"/>
    <w:tbl>
      <w:tblPr>
        <w:tblStyle w:val="TableGrid"/>
        <w:tblW w:w="0" w:type="auto"/>
        <w:tblLook w:val="04A0" w:firstRow="1" w:lastRow="0" w:firstColumn="1" w:lastColumn="0" w:noHBand="0" w:noVBand="1"/>
      </w:tblPr>
      <w:tblGrid>
        <w:gridCol w:w="8755"/>
      </w:tblGrid>
      <w:tr w:rsidR="008C231D" w:rsidRPr="008C231D" w:rsidTr="008C231D">
        <w:tc>
          <w:tcPr>
            <w:tcW w:w="8755" w:type="dxa"/>
            <w:shd w:val="clear" w:color="auto" w:fill="BDD6EE" w:themeFill="accent1" w:themeFillTint="66"/>
          </w:tcPr>
          <w:p w:rsidR="008C231D" w:rsidRPr="008C231D" w:rsidRDefault="008C231D" w:rsidP="008C231D">
            <w:pPr>
              <w:rPr>
                <w:b/>
                <w:u w:val="single"/>
              </w:rPr>
            </w:pPr>
            <w:r w:rsidRPr="008C231D">
              <w:rPr>
                <w:b/>
                <w:u w:val="single"/>
              </w:rPr>
              <w:t>Leyenda:</w:t>
            </w:r>
          </w:p>
        </w:tc>
      </w:tr>
      <w:tr w:rsidR="008C231D" w:rsidRPr="008C231D" w:rsidTr="008C231D">
        <w:tc>
          <w:tcPr>
            <w:tcW w:w="8755" w:type="dxa"/>
          </w:tcPr>
          <w:p w:rsidR="008C231D" w:rsidRPr="008C231D" w:rsidRDefault="008C231D" w:rsidP="008C231D">
            <w:r w:rsidRPr="008C231D">
              <w:rPr>
                <w:b/>
              </w:rPr>
              <w:t>O =</w:t>
            </w:r>
            <w:r w:rsidRPr="008C231D">
              <w:t xml:space="preserve"> Tiempo óptimo.</w:t>
            </w:r>
          </w:p>
        </w:tc>
      </w:tr>
      <w:tr w:rsidR="008C231D" w:rsidRPr="008C231D" w:rsidTr="008C231D">
        <w:tc>
          <w:tcPr>
            <w:tcW w:w="8755" w:type="dxa"/>
          </w:tcPr>
          <w:p w:rsidR="008C231D" w:rsidRPr="008C231D" w:rsidRDefault="008C231D" w:rsidP="008C231D">
            <w:r w:rsidRPr="008C231D">
              <w:rPr>
                <w:b/>
              </w:rPr>
              <w:t>M =</w:t>
            </w:r>
            <w:r w:rsidRPr="008C231D">
              <w:t xml:space="preserve"> Tiempo medido.</w:t>
            </w:r>
          </w:p>
        </w:tc>
      </w:tr>
      <w:tr w:rsidR="008C231D" w:rsidRPr="008C231D" w:rsidTr="008C231D">
        <w:tc>
          <w:tcPr>
            <w:tcW w:w="8755" w:type="dxa"/>
          </w:tcPr>
          <w:p w:rsidR="008C231D" w:rsidRPr="008C231D" w:rsidRDefault="008C231D" w:rsidP="008C231D">
            <w:r w:rsidRPr="008C231D">
              <w:rPr>
                <w:b/>
              </w:rPr>
              <w:t>P =</w:t>
            </w:r>
            <w:r w:rsidRPr="008C231D">
              <w:t xml:space="preserve"> Tiempo promedio.</w:t>
            </w:r>
          </w:p>
        </w:tc>
      </w:tr>
      <w:tr w:rsidR="008C231D" w:rsidRPr="008C231D" w:rsidTr="008C231D">
        <w:tc>
          <w:tcPr>
            <w:tcW w:w="8755" w:type="dxa"/>
          </w:tcPr>
          <w:p w:rsidR="008C231D" w:rsidRPr="008C231D" w:rsidRDefault="008C231D" w:rsidP="008C231D">
            <w:r w:rsidRPr="008C231D">
              <w:rPr>
                <w:b/>
              </w:rPr>
              <w:t>T =</w:t>
            </w:r>
            <w:r w:rsidRPr="008C231D">
              <w:t xml:space="preserve"> Tiempo estándar.</w:t>
            </w:r>
          </w:p>
        </w:tc>
      </w:tr>
      <w:tr w:rsidR="008C231D" w:rsidRPr="008C231D" w:rsidTr="008C231D">
        <w:tc>
          <w:tcPr>
            <w:tcW w:w="8755" w:type="dxa"/>
          </w:tcPr>
          <w:p w:rsidR="008C231D" w:rsidRPr="008C231D" w:rsidRDefault="008C231D" w:rsidP="008C231D"/>
        </w:tc>
      </w:tr>
      <w:tr w:rsidR="008C231D" w:rsidRPr="008C231D" w:rsidTr="008C231D">
        <w:tc>
          <w:tcPr>
            <w:tcW w:w="8755" w:type="dxa"/>
          </w:tcPr>
          <w:p w:rsidR="008C231D" w:rsidRPr="008C231D" w:rsidRDefault="008C231D" w:rsidP="008C231D">
            <w:r w:rsidRPr="008C231D">
              <w:t>Unidad de medida del tiempo: días.</w:t>
            </w:r>
          </w:p>
        </w:tc>
      </w:tr>
    </w:tbl>
    <w:p w:rsidR="005E40E1" w:rsidRPr="007B15EE" w:rsidRDefault="005E40E1" w:rsidP="007D6B8F"/>
    <w:p w:rsidR="00DC1A4A" w:rsidRDefault="00DC1A4A" w:rsidP="007154FA">
      <w:pPr>
        <w:pStyle w:val="Heading1"/>
        <w:rPr>
          <w:rFonts w:eastAsiaTheme="minorHAnsi" w:cstheme="minorBidi"/>
          <w:b w:val="0"/>
          <w:bCs w:val="0"/>
          <w:sz w:val="24"/>
          <w:szCs w:val="22"/>
        </w:rPr>
      </w:pPr>
    </w:p>
    <w:p w:rsidR="008C231D" w:rsidRDefault="008C231D" w:rsidP="008C231D"/>
    <w:p w:rsidR="008C231D" w:rsidRDefault="008C231D" w:rsidP="008C231D"/>
    <w:p w:rsidR="008C231D" w:rsidRDefault="008C231D" w:rsidP="008C231D"/>
    <w:p w:rsidR="008C231D" w:rsidRPr="008C231D" w:rsidRDefault="008C231D" w:rsidP="008C231D"/>
    <w:p w:rsidR="008C231D" w:rsidRDefault="008C231D" w:rsidP="007154FA">
      <w:pPr>
        <w:pStyle w:val="Heading1"/>
      </w:pPr>
    </w:p>
    <w:p w:rsidR="007D6B8F" w:rsidRPr="007B15EE" w:rsidRDefault="007D6B8F" w:rsidP="007154FA">
      <w:pPr>
        <w:pStyle w:val="Heading1"/>
      </w:pPr>
      <w:bookmarkStart w:id="25" w:name="_Toc374094154"/>
      <w:r w:rsidRPr="007B15EE">
        <w:t>Matriz de información</w:t>
      </w:r>
      <w:bookmarkEnd w:id="25"/>
    </w:p>
    <w:p w:rsidR="007D6B8F" w:rsidRPr="007B15EE" w:rsidRDefault="007D6B8F" w:rsidP="007D6B8F"/>
    <w:tbl>
      <w:tblPr>
        <w:tblStyle w:val="TableGrid0"/>
        <w:tblW w:w="9341" w:type="dxa"/>
        <w:tblInd w:w="-445" w:type="dxa"/>
        <w:tblLayout w:type="fixed"/>
        <w:tblCellMar>
          <w:top w:w="44" w:type="dxa"/>
          <w:left w:w="107" w:type="dxa"/>
          <w:right w:w="58" w:type="dxa"/>
        </w:tblCellMar>
        <w:tblLook w:val="04A0" w:firstRow="1" w:lastRow="0" w:firstColumn="1" w:lastColumn="0" w:noHBand="0" w:noVBand="1"/>
      </w:tblPr>
      <w:tblGrid>
        <w:gridCol w:w="1119"/>
        <w:gridCol w:w="5822"/>
        <w:gridCol w:w="1124"/>
        <w:gridCol w:w="1276"/>
      </w:tblGrid>
      <w:tr w:rsidR="007D6B8F" w:rsidRPr="007B15EE" w:rsidTr="008C231D">
        <w:trPr>
          <w:trHeight w:val="322"/>
        </w:trPr>
        <w:tc>
          <w:tcPr>
            <w:tcW w:w="9341" w:type="dxa"/>
            <w:gridSpan w:val="4"/>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7D6B8F" w:rsidRPr="007B15EE" w:rsidRDefault="007D6B8F" w:rsidP="007D6B8F">
            <w:pPr>
              <w:jc w:val="center"/>
              <w:rPr>
                <w:b/>
              </w:rPr>
            </w:pPr>
            <w:r w:rsidRPr="007B15EE">
              <w:rPr>
                <w:rFonts w:eastAsia="Calibri"/>
                <w:b/>
              </w:rPr>
              <w:t>MATRIZ DE INFORMACION</w:t>
            </w:r>
          </w:p>
        </w:tc>
      </w:tr>
      <w:tr w:rsidR="007D6B8F" w:rsidRPr="007B15EE" w:rsidTr="008C231D">
        <w:trPr>
          <w:trHeight w:val="921"/>
        </w:trPr>
        <w:tc>
          <w:tcPr>
            <w:tcW w:w="111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No.</w:t>
            </w:r>
            <w:r w:rsidR="008C231D">
              <w:rPr>
                <w:rFonts w:eastAsia="Calibri"/>
                <w:b/>
              </w:rPr>
              <w:t xml:space="preserve"> de</w:t>
            </w:r>
          </w:p>
          <w:p w:rsidR="007D6B8F" w:rsidRPr="007B15EE" w:rsidRDefault="007D6B8F" w:rsidP="007D6B8F">
            <w:pPr>
              <w:jc w:val="center"/>
              <w:rPr>
                <w:b/>
              </w:rPr>
            </w:pPr>
            <w:r w:rsidRPr="007B15EE">
              <w:rPr>
                <w:rFonts w:eastAsia="Calibri"/>
                <w:b/>
              </w:rPr>
              <w:t>actividad</w:t>
            </w:r>
          </w:p>
        </w:tc>
        <w:tc>
          <w:tcPr>
            <w:tcW w:w="582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Descripción de actividad</w:t>
            </w:r>
          </w:p>
        </w:tc>
        <w:tc>
          <w:tcPr>
            <w:tcW w:w="112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Secuencia</w:t>
            </w:r>
          </w:p>
        </w:tc>
        <w:tc>
          <w:tcPr>
            <w:tcW w:w="127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7D6B8F" w:rsidRPr="007B15EE" w:rsidRDefault="007D6B8F" w:rsidP="007D6B8F">
            <w:pPr>
              <w:jc w:val="center"/>
              <w:rPr>
                <w:b/>
              </w:rPr>
            </w:pPr>
          </w:p>
          <w:p w:rsidR="007D6B8F" w:rsidRPr="007B15EE" w:rsidRDefault="007D6B8F" w:rsidP="007D6B8F">
            <w:pPr>
              <w:jc w:val="center"/>
              <w:rPr>
                <w:b/>
              </w:rPr>
            </w:pPr>
            <w:r w:rsidRPr="007B15EE">
              <w:rPr>
                <w:rFonts w:eastAsia="Calibri"/>
                <w:b/>
              </w:rPr>
              <w:t>Tiempo</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Definir la solicitud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estudio de factibilidad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Realizar análisis de riesgos para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propuesta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tabla de eventos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entrevistas a futuros usuarios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actividad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casos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Hacer descripciones de los casos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4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clases por caso de uso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del modelo de dominio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documento de arquitectura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colaboración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secuencia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diagramas de clase de diseño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firmas y algoritmos para las operaciones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interfaz gráfica del usuario (GUI)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clases de la capa de presentación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la capa de acceso a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diagrama de paquetes de las clases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Diseñar estructura de la base de datos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Instalación de SQL Server y  Visual Studio en PC de programadores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2"/>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base de datos en SQL Server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23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lastRenderedPageBreak/>
              <w:t xml:space="preserve">25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Configuración de la plantilla de Visual Studio para ASP.NET MVC 4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24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Creación de la capa de acceso a datos en 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25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91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Codificación de las demás capas del sistema por cada caso de uso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26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18 </w:t>
            </w:r>
          </w:p>
        </w:tc>
      </w:tr>
      <w:tr w:rsidR="007D6B8F" w:rsidRPr="007B15EE" w:rsidTr="007D6B8F">
        <w:trPr>
          <w:trHeight w:val="74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Depuración y pruebas por cada caso de uso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27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5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instalador para el despliegue del sistema SIGEC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28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739"/>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manuales y documentación de los elementos del sistema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29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2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Actualizar la documentación del proyecto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30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10"/>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capacitación para los usuarios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31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r w:rsidR="007D6B8F" w:rsidRPr="007B15EE" w:rsidTr="007D6B8F">
        <w:trPr>
          <w:trHeight w:val="326"/>
        </w:trPr>
        <w:tc>
          <w:tcPr>
            <w:tcW w:w="1119"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33 </w:t>
            </w:r>
          </w:p>
        </w:tc>
        <w:tc>
          <w:tcPr>
            <w:tcW w:w="5822"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Crear documentación de ayuda al usuario </w:t>
            </w:r>
          </w:p>
        </w:tc>
        <w:tc>
          <w:tcPr>
            <w:tcW w:w="1124"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32 </w:t>
            </w:r>
          </w:p>
        </w:tc>
        <w:tc>
          <w:tcPr>
            <w:tcW w:w="1276" w:type="dxa"/>
            <w:tcBorders>
              <w:top w:val="single" w:sz="4" w:space="0" w:color="000000"/>
              <w:left w:val="single" w:sz="4" w:space="0" w:color="000000"/>
              <w:bottom w:val="single" w:sz="4" w:space="0" w:color="000000"/>
              <w:right w:val="single" w:sz="4" w:space="0" w:color="000000"/>
            </w:tcBorders>
          </w:tcPr>
          <w:p w:rsidR="007D6B8F" w:rsidRPr="007B15EE" w:rsidRDefault="007D6B8F" w:rsidP="007D6B8F">
            <w:r w:rsidRPr="007B15EE">
              <w:rPr>
                <w:rFonts w:eastAsia="Calibri"/>
              </w:rPr>
              <w:t xml:space="preserve">1 </w:t>
            </w:r>
          </w:p>
        </w:tc>
      </w:tr>
    </w:tbl>
    <w:p w:rsidR="007D6B8F" w:rsidRPr="007B15EE" w:rsidRDefault="007D6B8F" w:rsidP="007D6B8F"/>
    <w:p w:rsidR="00021482" w:rsidRDefault="00021482">
      <w:pPr>
        <w:rPr>
          <w:rFonts w:eastAsiaTheme="majorEastAsia" w:cstheme="majorBidi"/>
          <w:b/>
          <w:bCs/>
          <w:sz w:val="32"/>
          <w:szCs w:val="28"/>
        </w:rPr>
      </w:pPr>
      <w:r>
        <w:br w:type="page"/>
      </w:r>
    </w:p>
    <w:p w:rsidR="007D6B8F" w:rsidRPr="007B15EE" w:rsidRDefault="007D6B8F" w:rsidP="007154FA">
      <w:pPr>
        <w:pStyle w:val="Heading1"/>
      </w:pPr>
      <w:bookmarkStart w:id="26" w:name="_Toc374094155"/>
      <w:r w:rsidRPr="007B15EE">
        <w:lastRenderedPageBreak/>
        <w:t>Matriz de Riesgos</w:t>
      </w:r>
      <w:bookmarkEnd w:id="26"/>
    </w:p>
    <w:p w:rsidR="007D6B8F" w:rsidRPr="007B15EE" w:rsidRDefault="007D6B8F" w:rsidP="007D6B8F"/>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1730"/>
        <w:gridCol w:w="2060"/>
        <w:gridCol w:w="2245"/>
      </w:tblGrid>
      <w:tr w:rsidR="007D6B8F" w:rsidRPr="007B15EE" w:rsidTr="008C231D">
        <w:tc>
          <w:tcPr>
            <w:tcW w:w="2943" w:type="dxa"/>
            <w:shd w:val="clear" w:color="auto" w:fill="BDD6EE" w:themeFill="accent1" w:themeFillTint="66"/>
          </w:tcPr>
          <w:p w:rsidR="007D6B8F" w:rsidRPr="007B15EE" w:rsidRDefault="007D6B8F" w:rsidP="007D6B8F">
            <w:pPr>
              <w:jc w:val="center"/>
              <w:rPr>
                <w:b/>
              </w:rPr>
            </w:pPr>
            <w:r w:rsidRPr="007B15EE">
              <w:rPr>
                <w:b/>
              </w:rPr>
              <w:t>Riesgo</w:t>
            </w:r>
          </w:p>
        </w:tc>
        <w:tc>
          <w:tcPr>
            <w:tcW w:w="1730" w:type="dxa"/>
            <w:shd w:val="clear" w:color="auto" w:fill="BDD6EE" w:themeFill="accent1" w:themeFillTint="66"/>
          </w:tcPr>
          <w:p w:rsidR="007D6B8F" w:rsidRPr="007B15EE" w:rsidRDefault="007D6B8F" w:rsidP="007D6B8F">
            <w:pPr>
              <w:jc w:val="center"/>
              <w:rPr>
                <w:b/>
              </w:rPr>
            </w:pPr>
            <w:r w:rsidRPr="007B15EE">
              <w:rPr>
                <w:b/>
                <w:sz w:val="22"/>
              </w:rPr>
              <w:t>Probabilidad</w:t>
            </w:r>
          </w:p>
        </w:tc>
        <w:tc>
          <w:tcPr>
            <w:tcW w:w="2060" w:type="dxa"/>
            <w:shd w:val="clear" w:color="auto" w:fill="BDD6EE" w:themeFill="accent1" w:themeFillTint="66"/>
          </w:tcPr>
          <w:p w:rsidR="007D6B8F" w:rsidRPr="007B15EE" w:rsidRDefault="007D6B8F" w:rsidP="007D6B8F">
            <w:pPr>
              <w:jc w:val="center"/>
              <w:rPr>
                <w:b/>
              </w:rPr>
            </w:pPr>
            <w:r w:rsidRPr="007B15EE">
              <w:rPr>
                <w:b/>
                <w:sz w:val="22"/>
              </w:rPr>
              <w:t>Impacto</w:t>
            </w:r>
          </w:p>
        </w:tc>
        <w:tc>
          <w:tcPr>
            <w:tcW w:w="2245" w:type="dxa"/>
            <w:shd w:val="clear" w:color="auto" w:fill="BDD6EE" w:themeFill="accent1" w:themeFillTint="66"/>
          </w:tcPr>
          <w:p w:rsidR="007D6B8F" w:rsidRPr="007B15EE" w:rsidRDefault="007D6B8F" w:rsidP="007D6B8F">
            <w:pPr>
              <w:jc w:val="center"/>
              <w:rPr>
                <w:b/>
              </w:rPr>
            </w:pPr>
            <w:r w:rsidRPr="007B15EE">
              <w:rPr>
                <w:b/>
                <w:sz w:val="22"/>
              </w:rPr>
              <w:t>Respuestas al riesgo</w:t>
            </w:r>
          </w:p>
        </w:tc>
      </w:tr>
      <w:tr w:rsidR="007D6B8F" w:rsidRPr="007B15EE" w:rsidTr="007D6B8F">
        <w:tc>
          <w:tcPr>
            <w:tcW w:w="2943" w:type="dxa"/>
            <w:shd w:val="clear" w:color="auto" w:fill="auto"/>
          </w:tcPr>
          <w:p w:rsidR="007D6B8F" w:rsidRPr="007B15EE" w:rsidRDefault="007D6B8F" w:rsidP="007D6B8F">
            <w:r w:rsidRPr="007B15EE">
              <w:t>Mala definición de los requerimientos del proyecto</w:t>
            </w:r>
          </w:p>
        </w:tc>
        <w:tc>
          <w:tcPr>
            <w:tcW w:w="1730" w:type="dxa"/>
            <w:shd w:val="clear" w:color="auto" w:fill="auto"/>
          </w:tcPr>
          <w:p w:rsidR="007D6B8F" w:rsidRPr="007B15EE" w:rsidRDefault="007D6B8F" w:rsidP="007D6B8F">
            <w:r w:rsidRPr="007B15EE">
              <w:rPr>
                <w:sz w:val="22"/>
              </w:rPr>
              <w:t>60%</w:t>
            </w:r>
          </w:p>
        </w:tc>
        <w:tc>
          <w:tcPr>
            <w:tcW w:w="2060" w:type="dxa"/>
            <w:shd w:val="clear" w:color="auto" w:fill="auto"/>
          </w:tcPr>
          <w:p w:rsidR="007D6B8F" w:rsidRPr="007B15EE" w:rsidRDefault="007D6B8F" w:rsidP="007D6B8F">
            <w:r w:rsidRPr="007B15EE">
              <w:rPr>
                <w:sz w:val="22"/>
              </w:rPr>
              <w:t>Cambios constantes en el alcance del Proyecto.</w:t>
            </w:r>
          </w:p>
        </w:tc>
        <w:tc>
          <w:tcPr>
            <w:tcW w:w="2245" w:type="dxa"/>
            <w:shd w:val="clear" w:color="auto" w:fill="auto"/>
          </w:tcPr>
          <w:p w:rsidR="007D6B8F" w:rsidRPr="007B15EE" w:rsidRDefault="007D6B8F" w:rsidP="007D6B8F">
            <w:r w:rsidRPr="007B15EE">
              <w:rPr>
                <w:sz w:val="22"/>
              </w:rPr>
              <w:t>Correcta definición de los requerimientos funcionales del proyecto.</w:t>
            </w:r>
          </w:p>
        </w:tc>
      </w:tr>
      <w:tr w:rsidR="007D6B8F" w:rsidRPr="007B15EE" w:rsidTr="007D6B8F">
        <w:tc>
          <w:tcPr>
            <w:tcW w:w="2943" w:type="dxa"/>
            <w:shd w:val="clear" w:color="auto" w:fill="auto"/>
          </w:tcPr>
          <w:p w:rsidR="007D6B8F" w:rsidRPr="007B15EE" w:rsidRDefault="007D6B8F" w:rsidP="007D6B8F">
            <w:r w:rsidRPr="007B15EE">
              <w:t>Cambio en el alcance.</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del tiempo de desarrollo del proyecto.</w:t>
            </w:r>
          </w:p>
        </w:tc>
        <w:tc>
          <w:tcPr>
            <w:tcW w:w="2245" w:type="dxa"/>
            <w:shd w:val="clear" w:color="auto" w:fill="auto"/>
          </w:tcPr>
          <w:p w:rsidR="007D6B8F" w:rsidRPr="007B15EE" w:rsidRDefault="007D6B8F" w:rsidP="007D6B8F">
            <w:r w:rsidRPr="007B15EE">
              <w:rPr>
                <w:sz w:val="22"/>
              </w:rPr>
              <w:t>Definir las funcionalidades claramente con el cliente.</w:t>
            </w:r>
          </w:p>
        </w:tc>
      </w:tr>
      <w:tr w:rsidR="007D6B8F" w:rsidRPr="007B15EE" w:rsidTr="007D6B8F">
        <w:tc>
          <w:tcPr>
            <w:tcW w:w="2943" w:type="dxa"/>
            <w:shd w:val="clear" w:color="auto" w:fill="auto"/>
          </w:tcPr>
          <w:p w:rsidR="007D6B8F" w:rsidRPr="007B15EE" w:rsidRDefault="007D6B8F" w:rsidP="007D6B8F">
            <w:r w:rsidRPr="007B15EE">
              <w:t>Desmotivación del equipo de trabajo</w:t>
            </w:r>
          </w:p>
        </w:tc>
        <w:tc>
          <w:tcPr>
            <w:tcW w:w="1730" w:type="dxa"/>
            <w:shd w:val="clear" w:color="auto" w:fill="auto"/>
          </w:tcPr>
          <w:p w:rsidR="007D6B8F" w:rsidRPr="007B15EE" w:rsidRDefault="007D6B8F" w:rsidP="007D6B8F">
            <w:r w:rsidRPr="007B15EE">
              <w:rPr>
                <w:sz w:val="22"/>
              </w:rPr>
              <w:t>30%</w:t>
            </w:r>
          </w:p>
        </w:tc>
        <w:tc>
          <w:tcPr>
            <w:tcW w:w="2060" w:type="dxa"/>
            <w:shd w:val="clear" w:color="auto" w:fill="auto"/>
          </w:tcPr>
          <w:p w:rsidR="007D6B8F" w:rsidRPr="007B15EE" w:rsidRDefault="007D6B8F" w:rsidP="007D6B8F">
            <w:r w:rsidRPr="007B15EE">
              <w:rPr>
                <w:sz w:val="22"/>
              </w:rPr>
              <w:t>Retraso en la implementación del proyecto.</w:t>
            </w:r>
          </w:p>
        </w:tc>
        <w:tc>
          <w:tcPr>
            <w:tcW w:w="2245" w:type="dxa"/>
            <w:shd w:val="clear" w:color="auto" w:fill="auto"/>
          </w:tcPr>
          <w:p w:rsidR="007D6B8F" w:rsidRPr="007B15EE" w:rsidRDefault="007D6B8F" w:rsidP="007D6B8F">
            <w:r w:rsidRPr="007B15EE">
              <w:rPr>
                <w:sz w:val="22"/>
              </w:rPr>
              <w:t>Animar e incentivar a los miembros del equipo.</w:t>
            </w:r>
          </w:p>
        </w:tc>
      </w:tr>
      <w:tr w:rsidR="007D6B8F" w:rsidRPr="007B15EE" w:rsidTr="007D6B8F">
        <w:tc>
          <w:tcPr>
            <w:tcW w:w="2943" w:type="dxa"/>
            <w:shd w:val="clear" w:color="auto" w:fill="auto"/>
          </w:tcPr>
          <w:p w:rsidR="007D6B8F" w:rsidRPr="007B15EE" w:rsidRDefault="007D6B8F" w:rsidP="007D6B8F">
            <w:r w:rsidRPr="007B15EE">
              <w:t>Habilidades del equipo deficientes.</w:t>
            </w:r>
          </w:p>
        </w:tc>
        <w:tc>
          <w:tcPr>
            <w:tcW w:w="1730" w:type="dxa"/>
            <w:shd w:val="clear" w:color="auto" w:fill="auto"/>
          </w:tcPr>
          <w:p w:rsidR="007D6B8F" w:rsidRPr="007B15EE" w:rsidRDefault="007D6B8F" w:rsidP="007D6B8F">
            <w:r w:rsidRPr="007B15EE">
              <w:rPr>
                <w:sz w:val="22"/>
              </w:rPr>
              <w:t>40%</w:t>
            </w:r>
          </w:p>
        </w:tc>
        <w:tc>
          <w:tcPr>
            <w:tcW w:w="2060" w:type="dxa"/>
            <w:shd w:val="clear" w:color="auto" w:fill="auto"/>
          </w:tcPr>
          <w:p w:rsidR="007D6B8F" w:rsidRPr="007B15EE" w:rsidRDefault="007D6B8F" w:rsidP="007D6B8F">
            <w:r w:rsidRPr="007B15EE">
              <w:rPr>
                <w:sz w:val="22"/>
              </w:rPr>
              <w:t>Retraso en el desarrollo de las tareas</w:t>
            </w:r>
          </w:p>
        </w:tc>
        <w:tc>
          <w:tcPr>
            <w:tcW w:w="2245" w:type="dxa"/>
            <w:shd w:val="clear" w:color="auto" w:fill="auto"/>
          </w:tcPr>
          <w:p w:rsidR="007D6B8F" w:rsidRPr="007B15EE" w:rsidRDefault="007D6B8F" w:rsidP="007D6B8F">
            <w:r w:rsidRPr="007B15EE">
              <w:rPr>
                <w:sz w:val="22"/>
              </w:rPr>
              <w:t>Capacitar a los miembros del equipo en las áreas deficientes.</w:t>
            </w:r>
          </w:p>
        </w:tc>
      </w:tr>
      <w:tr w:rsidR="007D6B8F" w:rsidRPr="007B15EE" w:rsidTr="007D6B8F">
        <w:tc>
          <w:tcPr>
            <w:tcW w:w="2943" w:type="dxa"/>
            <w:shd w:val="clear" w:color="auto" w:fill="auto"/>
          </w:tcPr>
          <w:p w:rsidR="007D6B8F" w:rsidRPr="007B15EE" w:rsidRDefault="007D6B8F" w:rsidP="007D6B8F">
            <w:r w:rsidRPr="007B15EE">
              <w:t>Cambio de prioridades por el contratista.</w:t>
            </w:r>
          </w:p>
        </w:tc>
        <w:tc>
          <w:tcPr>
            <w:tcW w:w="1730" w:type="dxa"/>
            <w:shd w:val="clear" w:color="auto" w:fill="auto"/>
          </w:tcPr>
          <w:p w:rsidR="007D6B8F" w:rsidRPr="007B15EE" w:rsidRDefault="007D6B8F" w:rsidP="007D6B8F">
            <w:r w:rsidRPr="007B15EE">
              <w:rPr>
                <w:sz w:val="22"/>
              </w:rPr>
              <w:t>20%</w:t>
            </w:r>
          </w:p>
        </w:tc>
        <w:tc>
          <w:tcPr>
            <w:tcW w:w="2060" w:type="dxa"/>
            <w:shd w:val="clear" w:color="auto" w:fill="auto"/>
          </w:tcPr>
          <w:p w:rsidR="007D6B8F" w:rsidRPr="007B15EE" w:rsidRDefault="007D6B8F" w:rsidP="007D6B8F">
            <w:r w:rsidRPr="007B15EE">
              <w:rPr>
                <w:sz w:val="22"/>
              </w:rPr>
              <w:t>Aumento en la fecha de finalización.</w:t>
            </w:r>
          </w:p>
        </w:tc>
        <w:tc>
          <w:tcPr>
            <w:tcW w:w="2245" w:type="dxa"/>
            <w:shd w:val="clear" w:color="auto" w:fill="auto"/>
          </w:tcPr>
          <w:p w:rsidR="007D6B8F" w:rsidRPr="007B15EE" w:rsidRDefault="007D6B8F" w:rsidP="007D6B8F">
            <w:r w:rsidRPr="007B15EE">
              <w:rPr>
                <w:sz w:val="22"/>
              </w:rPr>
              <w:t xml:space="preserve">Estudiar la posibilidad de asignar recursos a las nuevas prioridades. </w:t>
            </w:r>
          </w:p>
        </w:tc>
      </w:tr>
      <w:tr w:rsidR="007D6B8F" w:rsidRPr="007B15EE" w:rsidTr="007D6B8F">
        <w:trPr>
          <w:trHeight w:val="960"/>
        </w:trPr>
        <w:tc>
          <w:tcPr>
            <w:tcW w:w="2943" w:type="dxa"/>
            <w:shd w:val="clear" w:color="auto" w:fill="auto"/>
          </w:tcPr>
          <w:p w:rsidR="007D6B8F" w:rsidRPr="007B15EE" w:rsidRDefault="007D6B8F" w:rsidP="007D6B8F">
            <w:r w:rsidRPr="007B15EE">
              <w:t>Riesgos climáticos.</w:t>
            </w:r>
          </w:p>
        </w:tc>
        <w:tc>
          <w:tcPr>
            <w:tcW w:w="1730" w:type="dxa"/>
            <w:shd w:val="clear" w:color="auto" w:fill="auto"/>
          </w:tcPr>
          <w:p w:rsidR="007D6B8F" w:rsidRPr="007B15EE" w:rsidRDefault="007D6B8F" w:rsidP="007D6B8F">
            <w:r w:rsidRPr="007B15EE">
              <w:rPr>
                <w:sz w:val="22"/>
              </w:rPr>
              <w:t>90%</w:t>
            </w:r>
          </w:p>
        </w:tc>
        <w:tc>
          <w:tcPr>
            <w:tcW w:w="2060" w:type="dxa"/>
            <w:shd w:val="clear" w:color="auto" w:fill="auto"/>
          </w:tcPr>
          <w:p w:rsidR="007D6B8F" w:rsidRPr="007B15EE" w:rsidRDefault="007D6B8F" w:rsidP="007D6B8F">
            <w:r w:rsidRPr="007B15EE">
              <w:rPr>
                <w:sz w:val="22"/>
              </w:rPr>
              <w:t>Paro de labores.</w:t>
            </w:r>
          </w:p>
        </w:tc>
        <w:tc>
          <w:tcPr>
            <w:tcW w:w="2245" w:type="dxa"/>
            <w:shd w:val="clear" w:color="auto" w:fill="auto"/>
          </w:tcPr>
          <w:p w:rsidR="007D6B8F" w:rsidRPr="007B15EE" w:rsidRDefault="007D6B8F" w:rsidP="007D6B8F">
            <w:r w:rsidRPr="007B15EE">
              <w:rPr>
                <w:sz w:val="22"/>
              </w:rPr>
              <w:t>Reponer el tiempo perdido como sea posible.</w:t>
            </w:r>
          </w:p>
        </w:tc>
      </w:tr>
      <w:tr w:rsidR="007D6B8F" w:rsidRPr="007B15EE" w:rsidTr="007D6B8F">
        <w:tc>
          <w:tcPr>
            <w:tcW w:w="2943" w:type="dxa"/>
            <w:shd w:val="clear" w:color="auto" w:fill="auto"/>
          </w:tcPr>
          <w:p w:rsidR="007D6B8F" w:rsidRPr="007B15EE" w:rsidRDefault="007D6B8F" w:rsidP="007D6B8F">
            <w:r w:rsidRPr="007B15EE">
              <w:t>Discapacidad de uno de los miembros</w:t>
            </w:r>
          </w:p>
        </w:tc>
        <w:tc>
          <w:tcPr>
            <w:tcW w:w="1730" w:type="dxa"/>
            <w:shd w:val="clear" w:color="auto" w:fill="auto"/>
          </w:tcPr>
          <w:p w:rsidR="007D6B8F" w:rsidRPr="007B15EE" w:rsidRDefault="007D6B8F" w:rsidP="007D6B8F">
            <w:r w:rsidRPr="007B15EE">
              <w:rPr>
                <w:sz w:val="22"/>
              </w:rPr>
              <w:t>33%</w:t>
            </w:r>
          </w:p>
        </w:tc>
        <w:tc>
          <w:tcPr>
            <w:tcW w:w="2060" w:type="dxa"/>
            <w:shd w:val="clear" w:color="auto" w:fill="auto"/>
          </w:tcPr>
          <w:p w:rsidR="007D6B8F" w:rsidRPr="007B15EE" w:rsidRDefault="007D6B8F" w:rsidP="007D6B8F">
            <w:r w:rsidRPr="007B15EE">
              <w:rPr>
                <w:sz w:val="22"/>
              </w:rPr>
              <w:t>Suspensión de las actividades correspondientes a ese integrante</w:t>
            </w:r>
          </w:p>
        </w:tc>
        <w:tc>
          <w:tcPr>
            <w:tcW w:w="2245" w:type="dxa"/>
            <w:shd w:val="clear" w:color="auto" w:fill="auto"/>
          </w:tcPr>
          <w:p w:rsidR="007D6B8F" w:rsidRPr="007B15EE" w:rsidRDefault="007D6B8F" w:rsidP="007D6B8F">
            <w:r w:rsidRPr="007B15EE">
              <w:rPr>
                <w:sz w:val="22"/>
              </w:rPr>
              <w:t>Contemplar asignaciones en caso de emergencia.</w:t>
            </w:r>
          </w:p>
        </w:tc>
      </w:tr>
      <w:tr w:rsidR="007D6B8F" w:rsidRPr="007B15EE" w:rsidTr="007D6B8F">
        <w:tc>
          <w:tcPr>
            <w:tcW w:w="2943" w:type="dxa"/>
            <w:shd w:val="clear" w:color="auto" w:fill="auto"/>
          </w:tcPr>
          <w:p w:rsidR="007D6B8F" w:rsidRPr="007B15EE" w:rsidRDefault="007D6B8F" w:rsidP="007D6B8F">
            <w:r w:rsidRPr="007B15EE">
              <w:t>Falta de licencias para las aplicaciones de desarrollo</w:t>
            </w:r>
          </w:p>
        </w:tc>
        <w:tc>
          <w:tcPr>
            <w:tcW w:w="1730" w:type="dxa"/>
            <w:shd w:val="clear" w:color="auto" w:fill="auto"/>
          </w:tcPr>
          <w:p w:rsidR="007D6B8F" w:rsidRPr="007B15EE" w:rsidRDefault="007D6B8F" w:rsidP="007D6B8F">
            <w:r w:rsidRPr="007B15EE">
              <w:rPr>
                <w:sz w:val="22"/>
              </w:rPr>
              <w:t>10%</w:t>
            </w:r>
          </w:p>
        </w:tc>
        <w:tc>
          <w:tcPr>
            <w:tcW w:w="2060" w:type="dxa"/>
            <w:shd w:val="clear" w:color="auto" w:fill="auto"/>
          </w:tcPr>
          <w:p w:rsidR="007D6B8F" w:rsidRPr="007B15EE" w:rsidRDefault="007D6B8F" w:rsidP="007D6B8F">
            <w:r w:rsidRPr="007B15EE">
              <w:rPr>
                <w:sz w:val="22"/>
              </w:rPr>
              <w:t>Paro de las labores de desarrollo.</w:t>
            </w:r>
          </w:p>
        </w:tc>
        <w:tc>
          <w:tcPr>
            <w:tcW w:w="2245" w:type="dxa"/>
            <w:shd w:val="clear" w:color="auto" w:fill="auto"/>
          </w:tcPr>
          <w:p w:rsidR="007D6B8F" w:rsidRPr="007B15EE" w:rsidRDefault="007D6B8F" w:rsidP="007D6B8F">
            <w:r w:rsidRPr="007B15EE">
              <w:rPr>
                <w:sz w:val="22"/>
              </w:rPr>
              <w:t>Comprar las licencias correspondientes.</w:t>
            </w:r>
          </w:p>
        </w:tc>
      </w:tr>
      <w:tr w:rsidR="007D6B8F" w:rsidRPr="007B15EE" w:rsidTr="007D6B8F">
        <w:trPr>
          <w:trHeight w:val="876"/>
        </w:trPr>
        <w:tc>
          <w:tcPr>
            <w:tcW w:w="2943" w:type="dxa"/>
            <w:shd w:val="clear" w:color="auto" w:fill="auto"/>
          </w:tcPr>
          <w:p w:rsidR="007D6B8F" w:rsidRPr="007B15EE" w:rsidRDefault="007D6B8F" w:rsidP="007D6B8F">
            <w:r w:rsidRPr="007B15EE">
              <w:t>Falta de equipos</w:t>
            </w:r>
          </w:p>
        </w:tc>
        <w:tc>
          <w:tcPr>
            <w:tcW w:w="1730" w:type="dxa"/>
            <w:shd w:val="clear" w:color="auto" w:fill="auto"/>
          </w:tcPr>
          <w:p w:rsidR="007D6B8F" w:rsidRPr="007B15EE" w:rsidRDefault="007D6B8F" w:rsidP="007D6B8F">
            <w:r w:rsidRPr="007B15EE">
              <w:rPr>
                <w:sz w:val="22"/>
              </w:rPr>
              <w:t>25%</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Compra de los equipos faltantes.</w:t>
            </w:r>
          </w:p>
        </w:tc>
      </w:tr>
      <w:tr w:rsidR="007D6B8F" w:rsidRPr="007B15EE" w:rsidTr="007D6B8F">
        <w:tc>
          <w:tcPr>
            <w:tcW w:w="2943" w:type="dxa"/>
            <w:shd w:val="clear" w:color="auto" w:fill="auto"/>
          </w:tcPr>
          <w:p w:rsidR="007D6B8F" w:rsidRPr="007B15EE" w:rsidRDefault="007D6B8F" w:rsidP="007D6B8F">
            <w:r w:rsidRPr="007B15EE">
              <w:t>Avería de equipos</w:t>
            </w:r>
          </w:p>
        </w:tc>
        <w:tc>
          <w:tcPr>
            <w:tcW w:w="1730" w:type="dxa"/>
            <w:shd w:val="clear" w:color="auto" w:fill="auto"/>
          </w:tcPr>
          <w:p w:rsidR="007D6B8F" w:rsidRPr="007B15EE" w:rsidRDefault="007D6B8F" w:rsidP="007D6B8F">
            <w:r w:rsidRPr="007B15EE">
              <w:rPr>
                <w:sz w:val="22"/>
              </w:rPr>
              <w:t>50%</w:t>
            </w:r>
          </w:p>
        </w:tc>
        <w:tc>
          <w:tcPr>
            <w:tcW w:w="2060" w:type="dxa"/>
            <w:shd w:val="clear" w:color="auto" w:fill="auto"/>
          </w:tcPr>
          <w:p w:rsidR="007D6B8F" w:rsidRPr="007B15EE" w:rsidRDefault="007D6B8F" w:rsidP="007D6B8F">
            <w:r w:rsidRPr="007B15EE">
              <w:rPr>
                <w:sz w:val="22"/>
              </w:rPr>
              <w:t>Detenimiento de las labores por parte del equipo de trabajo.</w:t>
            </w:r>
          </w:p>
        </w:tc>
        <w:tc>
          <w:tcPr>
            <w:tcW w:w="2245" w:type="dxa"/>
            <w:shd w:val="clear" w:color="auto" w:fill="auto"/>
          </w:tcPr>
          <w:p w:rsidR="007D6B8F" w:rsidRPr="007B15EE" w:rsidRDefault="007D6B8F" w:rsidP="007D6B8F">
            <w:r w:rsidRPr="007B15EE">
              <w:rPr>
                <w:sz w:val="22"/>
              </w:rPr>
              <w:t xml:space="preserve">Reparación del equipo averiado o compra de un nuevo equipo. </w:t>
            </w:r>
          </w:p>
        </w:tc>
      </w:tr>
    </w:tbl>
    <w:p w:rsidR="007D6B8F" w:rsidRPr="007B15EE" w:rsidRDefault="007D6B8F" w:rsidP="007D6B8F"/>
    <w:p w:rsidR="009D0573" w:rsidRPr="007B15EE" w:rsidRDefault="009D0573" w:rsidP="007154FA">
      <w:pPr>
        <w:pStyle w:val="Heading1"/>
      </w:pPr>
      <w:bookmarkStart w:id="27" w:name="_Toc374094156"/>
      <w:r w:rsidRPr="007B15EE">
        <w:lastRenderedPageBreak/>
        <w:t>Matriz de Costos</w:t>
      </w:r>
      <w:bookmarkEnd w:id="27"/>
    </w:p>
    <w:p w:rsidR="009D0573" w:rsidRDefault="009D0573" w:rsidP="009D0573"/>
    <w:p w:rsidR="00021482" w:rsidRPr="007B15EE" w:rsidRDefault="00021482" w:rsidP="009D0573"/>
    <w:tbl>
      <w:tblPr>
        <w:tblW w:w="7919" w:type="dxa"/>
        <w:tblInd w:w="-10" w:type="dxa"/>
        <w:tblLook w:val="04A0" w:firstRow="1" w:lastRow="0" w:firstColumn="1" w:lastColumn="0" w:noHBand="0" w:noVBand="1"/>
      </w:tblPr>
      <w:tblGrid>
        <w:gridCol w:w="1163"/>
        <w:gridCol w:w="5460"/>
        <w:gridCol w:w="1296"/>
      </w:tblGrid>
      <w:tr w:rsidR="00706130" w:rsidRPr="007B15EE" w:rsidTr="008C231D">
        <w:trPr>
          <w:trHeight w:val="315"/>
        </w:trPr>
        <w:tc>
          <w:tcPr>
            <w:tcW w:w="6623" w:type="dxa"/>
            <w:gridSpan w:val="2"/>
            <w:tcBorders>
              <w:top w:val="single" w:sz="4" w:space="0" w:color="auto"/>
              <w:left w:val="single" w:sz="8" w:space="0" w:color="auto"/>
              <w:bottom w:val="single" w:sz="4" w:space="0" w:color="auto"/>
              <w:right w:val="nil"/>
            </w:tcBorders>
            <w:shd w:val="clear" w:color="auto" w:fill="BDD6EE" w:themeFill="accent1" w:themeFillTint="66"/>
            <w:noWrap/>
            <w:vAlign w:val="center"/>
            <w:hideMark/>
          </w:tcPr>
          <w:p w:rsidR="00706130" w:rsidRPr="007B15EE" w:rsidRDefault="00706130" w:rsidP="00706130">
            <w:pPr>
              <w:jc w:val="center"/>
              <w:rPr>
                <w:b/>
              </w:rPr>
            </w:pPr>
            <w:r w:rsidRPr="007B15EE">
              <w:rPr>
                <w:b/>
              </w:rPr>
              <w:t>MATRIZ DE COSTOS</w:t>
            </w:r>
          </w:p>
        </w:tc>
        <w:tc>
          <w:tcPr>
            <w:tcW w:w="1296" w:type="dxa"/>
            <w:tcBorders>
              <w:top w:val="single" w:sz="4" w:space="0" w:color="auto"/>
              <w:left w:val="nil"/>
              <w:bottom w:val="single" w:sz="4" w:space="0" w:color="auto"/>
              <w:right w:val="single" w:sz="4" w:space="0" w:color="auto"/>
            </w:tcBorders>
            <w:shd w:val="clear" w:color="auto" w:fill="BDD6EE" w:themeFill="accent1" w:themeFillTint="66"/>
            <w:noWrap/>
            <w:vAlign w:val="bottom"/>
            <w:hideMark/>
          </w:tcPr>
          <w:p w:rsidR="00706130" w:rsidRPr="007B15EE" w:rsidRDefault="00706130" w:rsidP="00706130">
            <w:pPr>
              <w:jc w:val="center"/>
              <w:rPr>
                <w:b/>
              </w:rPr>
            </w:pPr>
          </w:p>
        </w:tc>
      </w:tr>
      <w:tr w:rsidR="00706130" w:rsidRPr="007B15EE" w:rsidTr="008C231D">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hideMark/>
          </w:tcPr>
          <w:p w:rsidR="00706130" w:rsidRPr="007B15EE" w:rsidRDefault="00706130" w:rsidP="00706130">
            <w:pPr>
              <w:jc w:val="center"/>
              <w:rPr>
                <w:b/>
              </w:rPr>
            </w:pPr>
            <w:r w:rsidRPr="007B15EE">
              <w:rPr>
                <w:b/>
              </w:rPr>
              <w:t>Nro. De actividad</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noWrap/>
            <w:vAlign w:val="center"/>
            <w:hideMark/>
          </w:tcPr>
          <w:p w:rsidR="00706130" w:rsidRPr="007B15EE" w:rsidRDefault="00706130" w:rsidP="00706130">
            <w:pPr>
              <w:jc w:val="center"/>
              <w:rPr>
                <w:b/>
              </w:rPr>
            </w:pPr>
            <w:r w:rsidRPr="007B15EE">
              <w:rPr>
                <w:b/>
              </w:rPr>
              <w:t>Descripción de actividad</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BDD6EE" w:themeFill="accent1" w:themeFillTint="66"/>
            <w:noWrap/>
            <w:vAlign w:val="center"/>
            <w:hideMark/>
          </w:tcPr>
          <w:p w:rsidR="00706130" w:rsidRPr="007B15EE" w:rsidRDefault="00706130" w:rsidP="00706130">
            <w:pPr>
              <w:jc w:val="center"/>
              <w:rPr>
                <w:b/>
              </w:rPr>
            </w:pPr>
            <w:r w:rsidRPr="007B15EE">
              <w:rPr>
                <w:b/>
              </w:rPr>
              <w:t>Costo</w:t>
            </w:r>
          </w:p>
        </w:tc>
      </w:tr>
      <w:tr w:rsidR="00706130" w:rsidRPr="007B15EE" w:rsidTr="008C231D">
        <w:trPr>
          <w:trHeight w:val="458"/>
        </w:trPr>
        <w:tc>
          <w:tcPr>
            <w:tcW w:w="1163"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shd w:val="clear" w:color="auto" w:fill="BDD6EE" w:themeFill="accent1" w:themeFillTint="66"/>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Definir la solicitud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estudio de factibilidad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Realizar análisis de riesgos para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propuesta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tabla de eventos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entrevistas a futuros usuarios del sistema</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actividad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casos de uso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Hacer descripciones de los casos de uso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clases por caso de uso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del modelo de dominio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documento de arquitectura del proyecto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colaboración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15</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secuencia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diagramas de clase de diseño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17</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firmas y algoritmos para las operaciones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18</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interfaz gráfica del usuario (</w:t>
            </w:r>
            <w:proofErr w:type="spellStart"/>
            <w:r w:rsidRPr="007B15EE">
              <w:t>mockups</w:t>
            </w:r>
            <w:proofErr w:type="spellEnd"/>
            <w:r w:rsidRPr="007B15EE">
              <w:t>)</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19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clases de la capa de presentación</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20</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la capa de acceso a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diagrama de paquetes de las clases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lastRenderedPageBreak/>
              <w:t>22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Diseñar estructura de la base de datos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23</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Instalación de SQL Server y  Visual Studio en PC de programadores</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24</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Configuración de la base de datos en SQL Server</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25</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Configuración de la plantilla de Visual Studio para ASP.NET MVC 4</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$500.00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26</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Creación de la capa de acceso a datos en 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vAlign w:val="center"/>
            <w:hideMark/>
          </w:tcPr>
          <w:p w:rsidR="00706130" w:rsidRPr="007B15EE" w:rsidRDefault="00706130" w:rsidP="00706130">
            <w:r w:rsidRPr="007B15EE">
              <w:t>27</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Codificación de las demás capas del sistema por cada caso de uso</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$45,000.00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28</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Depuración y pruebas por cada caso de uso del sistema SIGEC</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$13,000.00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29</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instalador para el despliegue del sistema SIGEC</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$500.00</w:t>
            </w:r>
          </w:p>
        </w:tc>
      </w:tr>
      <w:tr w:rsidR="00706130" w:rsidRPr="007B15EE" w:rsidTr="00706130">
        <w:trPr>
          <w:trHeight w:val="458"/>
        </w:trPr>
        <w:tc>
          <w:tcPr>
            <w:tcW w:w="116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30</w:t>
            </w:r>
          </w:p>
        </w:tc>
        <w:tc>
          <w:tcPr>
            <w:tcW w:w="5460" w:type="dxa"/>
            <w:vMerge w:val="restart"/>
            <w:tcBorders>
              <w:top w:val="single" w:sz="4" w:space="0" w:color="auto"/>
              <w:left w:val="single" w:sz="8" w:space="0" w:color="auto"/>
              <w:bottom w:val="single" w:sz="4" w:space="0" w:color="auto"/>
              <w:right w:val="single" w:sz="8" w:space="0" w:color="auto"/>
            </w:tcBorders>
            <w:shd w:val="clear" w:color="auto" w:fill="auto"/>
            <w:vAlign w:val="bottom"/>
            <w:hideMark/>
          </w:tcPr>
          <w:p w:rsidR="00706130" w:rsidRPr="007B15EE" w:rsidRDefault="00706130" w:rsidP="00706130">
            <w:r w:rsidRPr="007B15EE">
              <w:t>Crear manuales y documentación de los elementos del sistema</w:t>
            </w:r>
          </w:p>
        </w:tc>
        <w:tc>
          <w:tcPr>
            <w:tcW w:w="1296"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hideMark/>
          </w:tcPr>
          <w:p w:rsidR="00706130" w:rsidRPr="007B15EE" w:rsidRDefault="00706130" w:rsidP="00706130">
            <w:r w:rsidRPr="007B15EE">
              <w:t>$2,000.00</w:t>
            </w:r>
          </w:p>
        </w:tc>
      </w:tr>
      <w:tr w:rsidR="00706130" w:rsidRPr="007B15EE" w:rsidTr="00706130">
        <w:trPr>
          <w:trHeight w:val="458"/>
        </w:trPr>
        <w:tc>
          <w:tcPr>
            <w:tcW w:w="1163"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5460"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c>
          <w:tcPr>
            <w:tcW w:w="1296" w:type="dxa"/>
            <w:vMerge/>
            <w:tcBorders>
              <w:top w:val="single" w:sz="4" w:space="0" w:color="auto"/>
              <w:left w:val="single" w:sz="8" w:space="0" w:color="auto"/>
              <w:bottom w:val="single" w:sz="4" w:space="0" w:color="auto"/>
              <w:right w:val="single" w:sz="8" w:space="0" w:color="auto"/>
            </w:tcBorders>
            <w:vAlign w:val="center"/>
            <w:hideMark/>
          </w:tcPr>
          <w:p w:rsidR="00706130" w:rsidRPr="007B15EE" w:rsidRDefault="00706130" w:rsidP="00706130"/>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31</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 xml:space="preserve">Actualizar la documentación del proyecto </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$1,000.00</w:t>
            </w:r>
          </w:p>
        </w:tc>
      </w:tr>
      <w:tr w:rsidR="00706130" w:rsidRPr="007B15EE" w:rsidTr="00706130">
        <w:trPr>
          <w:trHeight w:val="300"/>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32</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capacitación para los usuarios</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706130" w:rsidRPr="007B15EE" w:rsidTr="008C231D">
        <w:trPr>
          <w:trHeight w:val="315"/>
        </w:trPr>
        <w:tc>
          <w:tcPr>
            <w:tcW w:w="1163"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706130" w:rsidRPr="007B15EE" w:rsidRDefault="00706130" w:rsidP="00706130">
            <w:r w:rsidRPr="007B15EE">
              <w:t>33</w:t>
            </w:r>
          </w:p>
        </w:tc>
        <w:tc>
          <w:tcPr>
            <w:tcW w:w="5460"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Crear documentación de ayuda al usuario</w:t>
            </w:r>
          </w:p>
        </w:tc>
        <w:tc>
          <w:tcPr>
            <w:tcW w:w="1296" w:type="dxa"/>
            <w:tcBorders>
              <w:top w:val="single" w:sz="4" w:space="0" w:color="auto"/>
              <w:left w:val="nil"/>
              <w:bottom w:val="single" w:sz="4" w:space="0" w:color="auto"/>
              <w:right w:val="single" w:sz="8" w:space="0" w:color="auto"/>
            </w:tcBorders>
            <w:shd w:val="clear" w:color="auto" w:fill="auto"/>
            <w:noWrap/>
            <w:vAlign w:val="bottom"/>
            <w:hideMark/>
          </w:tcPr>
          <w:p w:rsidR="00706130" w:rsidRPr="007B15EE" w:rsidRDefault="00706130" w:rsidP="00706130">
            <w:r w:rsidRPr="007B15EE">
              <w:t>$2,000.00</w:t>
            </w:r>
          </w:p>
        </w:tc>
      </w:tr>
      <w:tr w:rsidR="008B1055" w:rsidRPr="007B15EE" w:rsidTr="008C231D">
        <w:trPr>
          <w:trHeight w:val="768"/>
        </w:trPr>
        <w:tc>
          <w:tcPr>
            <w:tcW w:w="7919" w:type="dxa"/>
            <w:gridSpan w:val="3"/>
            <w:tcBorders>
              <w:top w:val="single" w:sz="4" w:space="0" w:color="auto"/>
              <w:left w:val="single" w:sz="4" w:space="0" w:color="auto"/>
              <w:bottom w:val="single" w:sz="4" w:space="0" w:color="auto"/>
              <w:right w:val="single" w:sz="4" w:space="0" w:color="auto"/>
            </w:tcBorders>
            <w:shd w:val="clear" w:color="auto" w:fill="auto"/>
            <w:noWrap/>
            <w:vAlign w:val="bottom"/>
          </w:tcPr>
          <w:p w:rsidR="008B1055" w:rsidRPr="007B15EE" w:rsidRDefault="00021482" w:rsidP="005E40E1">
            <w:pPr>
              <w:spacing w:after="0"/>
            </w:pPr>
            <w:r>
              <w:t>Costos en RD$.</w:t>
            </w:r>
          </w:p>
        </w:tc>
      </w:tr>
    </w:tbl>
    <w:p w:rsidR="009D0573" w:rsidRPr="007B15EE" w:rsidRDefault="009D0573" w:rsidP="009D0573"/>
    <w:p w:rsidR="00021482" w:rsidRDefault="00021482">
      <w:pPr>
        <w:rPr>
          <w:rFonts w:eastAsiaTheme="majorEastAsia" w:cstheme="majorBidi"/>
          <w:b/>
          <w:bCs/>
          <w:sz w:val="32"/>
          <w:szCs w:val="28"/>
        </w:rPr>
      </w:pPr>
      <w:r>
        <w:br w:type="page"/>
      </w:r>
    </w:p>
    <w:p w:rsidR="00021482" w:rsidRDefault="00021482" w:rsidP="007154FA">
      <w:pPr>
        <w:pStyle w:val="Heading1"/>
      </w:pPr>
    </w:p>
    <w:p w:rsidR="008B1055" w:rsidRPr="007B15EE" w:rsidRDefault="008B1055" w:rsidP="007154FA">
      <w:pPr>
        <w:pStyle w:val="Heading1"/>
      </w:pPr>
      <w:bookmarkStart w:id="28" w:name="_Toc374094157"/>
      <w:r w:rsidRPr="007B15EE">
        <w:t>Descripción de las limitaciones de recursos</w:t>
      </w:r>
      <w:bookmarkEnd w:id="28"/>
    </w:p>
    <w:p w:rsidR="007D6B8F" w:rsidRPr="007B15EE" w:rsidRDefault="007D6B8F" w:rsidP="00DC1A4A">
      <w:pPr>
        <w:spacing w:line="360" w:lineRule="auto"/>
      </w:pPr>
    </w:p>
    <w:p w:rsidR="008B1055" w:rsidRPr="00235ACF" w:rsidRDefault="008B1055" w:rsidP="00DC1A4A">
      <w:pPr>
        <w:pStyle w:val="ListParagraph"/>
        <w:numPr>
          <w:ilvl w:val="0"/>
          <w:numId w:val="32"/>
        </w:numPr>
        <w:spacing w:after="0" w:line="360" w:lineRule="auto"/>
        <w:rPr>
          <w:b/>
          <w:lang w:bidi="en-US"/>
        </w:rPr>
      </w:pPr>
      <w:r w:rsidRPr="00235ACF">
        <w:rPr>
          <w:b/>
          <w:lang w:bidi="en-US"/>
        </w:rPr>
        <w:t xml:space="preserve">Desconocimiento de las herramientas </w:t>
      </w:r>
      <w:r w:rsidR="00235ACF">
        <w:rPr>
          <w:b/>
          <w:lang w:bidi="en-US"/>
        </w:rPr>
        <w:t xml:space="preserve">de trabajo </w:t>
      </w:r>
      <w:r w:rsidRPr="00235ACF">
        <w:rPr>
          <w:b/>
          <w:lang w:bidi="en-US"/>
        </w:rPr>
        <w:t>de los miembros del grupo</w:t>
      </w:r>
      <w:r w:rsidR="00A03AAF" w:rsidRPr="00235ACF">
        <w:rPr>
          <w:b/>
          <w:lang w:bidi="en-US"/>
        </w:rPr>
        <w:t>.</w:t>
      </w:r>
    </w:p>
    <w:p w:rsidR="008C231D" w:rsidRPr="007B15EE" w:rsidRDefault="00A57C23" w:rsidP="008C231D">
      <w:pPr>
        <w:pStyle w:val="ListParagraph"/>
        <w:spacing w:after="0" w:line="360" w:lineRule="auto"/>
        <w:rPr>
          <w:lang w:bidi="en-US"/>
        </w:rPr>
      </w:pPr>
      <w:r>
        <w:rPr>
          <w:lang w:bidi="en-US"/>
        </w:rPr>
        <w:t>Debido a la falta de conocimiento de las herramientas a ser utilizadas en el desarrollo e implementación del proyecto</w:t>
      </w:r>
      <w:r w:rsidR="008C231D">
        <w:rPr>
          <w:lang w:bidi="en-US"/>
        </w:rPr>
        <w:t xml:space="preserve"> los miembros del grup</w:t>
      </w:r>
      <w:r>
        <w:rPr>
          <w:lang w:bidi="en-US"/>
        </w:rPr>
        <w:t xml:space="preserve">o que carezcan de suficiente base </w:t>
      </w:r>
      <w:r w:rsidR="00235ACF">
        <w:rPr>
          <w:lang w:bidi="en-US"/>
        </w:rPr>
        <w:t>de conocimiento de las mismas deberán establecer una rutina de aprendizaje a la par con el trabajo a realizar durante el calendario de ejecución del proyecto y de esta manera poder lograr contrarrestar esta debilidad y mantener esquema pautado.</w:t>
      </w:r>
    </w:p>
    <w:p w:rsidR="008B1055" w:rsidRPr="007B15EE" w:rsidRDefault="008B1055" w:rsidP="00DC1A4A">
      <w:pPr>
        <w:spacing w:after="0" w:line="360" w:lineRule="auto"/>
        <w:rPr>
          <w:lang w:bidi="en-US"/>
        </w:rPr>
      </w:pPr>
    </w:p>
    <w:p w:rsidR="008B1055" w:rsidRDefault="008B1055" w:rsidP="00DC1A4A">
      <w:pPr>
        <w:pStyle w:val="ListParagraph"/>
        <w:numPr>
          <w:ilvl w:val="0"/>
          <w:numId w:val="32"/>
        </w:numPr>
        <w:spacing w:after="0" w:line="360" w:lineRule="auto"/>
        <w:rPr>
          <w:b/>
          <w:lang w:bidi="en-US"/>
        </w:rPr>
      </w:pPr>
      <w:r w:rsidRPr="00235ACF">
        <w:rPr>
          <w:b/>
          <w:lang w:bidi="en-US"/>
        </w:rPr>
        <w:t>Atraso en el registro y puesta en marcha del Servidor Web</w:t>
      </w:r>
      <w:r w:rsidR="00A03AAF" w:rsidRPr="00235ACF">
        <w:rPr>
          <w:b/>
          <w:lang w:bidi="en-US"/>
        </w:rPr>
        <w:t>.</w:t>
      </w:r>
    </w:p>
    <w:p w:rsidR="00235ACF" w:rsidRPr="00235ACF" w:rsidRDefault="00235ACF" w:rsidP="00235ACF">
      <w:pPr>
        <w:pStyle w:val="ListParagraph"/>
        <w:spacing w:after="0" w:line="360" w:lineRule="auto"/>
        <w:rPr>
          <w:lang w:bidi="en-US"/>
        </w:rPr>
      </w:pPr>
      <w:r>
        <w:rPr>
          <w:lang w:bidi="en-US"/>
        </w:rPr>
        <w:t>Esta limitación se pudiera dar lugar al momento de suscribir y obtener el servidor web donde estará alojada la aplicación. Esto podría afectar en un retraso en las actividades relacionadas a este proceso.</w:t>
      </w:r>
    </w:p>
    <w:p w:rsidR="008B1055" w:rsidRPr="007B15EE" w:rsidRDefault="008B1055" w:rsidP="00DC1A4A">
      <w:pPr>
        <w:spacing w:after="0" w:line="360" w:lineRule="auto"/>
        <w:rPr>
          <w:lang w:bidi="en-US"/>
        </w:rPr>
      </w:pPr>
    </w:p>
    <w:p w:rsidR="008B1055" w:rsidRDefault="008B1055" w:rsidP="00DC1A4A">
      <w:pPr>
        <w:pStyle w:val="ListParagraph"/>
        <w:numPr>
          <w:ilvl w:val="0"/>
          <w:numId w:val="32"/>
        </w:numPr>
        <w:spacing w:after="0" w:line="360" w:lineRule="auto"/>
        <w:rPr>
          <w:b/>
          <w:lang w:bidi="en-US"/>
        </w:rPr>
      </w:pPr>
      <w:r w:rsidRPr="00235ACF">
        <w:rPr>
          <w:b/>
          <w:lang w:bidi="en-US"/>
        </w:rPr>
        <w:t>Fenómenos naturales</w:t>
      </w:r>
      <w:r w:rsidR="00A03AAF" w:rsidRPr="00235ACF">
        <w:rPr>
          <w:b/>
          <w:lang w:bidi="en-US"/>
        </w:rPr>
        <w:t>.</w:t>
      </w:r>
    </w:p>
    <w:p w:rsidR="00235ACF" w:rsidRPr="00235ACF" w:rsidRDefault="00235ACF" w:rsidP="00235ACF">
      <w:pPr>
        <w:pStyle w:val="ListParagraph"/>
        <w:spacing w:after="0" w:line="360" w:lineRule="auto"/>
        <w:rPr>
          <w:lang w:bidi="en-US"/>
        </w:rPr>
      </w:pPr>
      <w:r w:rsidRPr="00235ACF">
        <w:rPr>
          <w:lang w:bidi="en-US"/>
        </w:rPr>
        <w:t>La aparición de fenómenos naturales, como suele suceder en nuestro país pudiera causar un atraso en el calendario de ejecución del proyecto debido a las malas condiciones atmosféricas que pudieran generar dicho fenómenos.</w:t>
      </w:r>
    </w:p>
    <w:p w:rsidR="008B1055" w:rsidRPr="007B15EE" w:rsidRDefault="008B1055" w:rsidP="00DC1A4A">
      <w:pPr>
        <w:spacing w:after="0" w:line="360" w:lineRule="auto"/>
        <w:rPr>
          <w:lang w:bidi="en-US"/>
        </w:rPr>
      </w:pPr>
    </w:p>
    <w:p w:rsidR="008B1055" w:rsidRDefault="008B1055" w:rsidP="00DC1A4A">
      <w:pPr>
        <w:pStyle w:val="ListParagraph"/>
        <w:numPr>
          <w:ilvl w:val="0"/>
          <w:numId w:val="32"/>
        </w:numPr>
        <w:spacing w:after="0" w:line="360" w:lineRule="auto"/>
        <w:rPr>
          <w:b/>
          <w:lang w:bidi="en-US"/>
        </w:rPr>
      </w:pPr>
      <w:r w:rsidRPr="00235ACF">
        <w:rPr>
          <w:b/>
          <w:lang w:bidi="en-US"/>
        </w:rPr>
        <w:t>Fallos energéticos</w:t>
      </w:r>
      <w:r w:rsidR="00A03AAF" w:rsidRPr="00235ACF">
        <w:rPr>
          <w:b/>
          <w:lang w:bidi="en-US"/>
        </w:rPr>
        <w:t>.</w:t>
      </w:r>
    </w:p>
    <w:p w:rsidR="00235ACF" w:rsidRPr="00235ACF" w:rsidRDefault="00235ACF" w:rsidP="00235ACF">
      <w:pPr>
        <w:pStyle w:val="ListParagraph"/>
        <w:spacing w:after="0" w:line="360" w:lineRule="auto"/>
        <w:rPr>
          <w:lang w:bidi="en-US"/>
        </w:rPr>
      </w:pPr>
      <w:r w:rsidRPr="00235ACF">
        <w:rPr>
          <w:lang w:bidi="en-US"/>
        </w:rPr>
        <w:t xml:space="preserve">Los fallos energéticos son </w:t>
      </w:r>
      <w:bookmarkStart w:id="29" w:name="_GoBack"/>
      <w:bookmarkEnd w:id="29"/>
      <w:r w:rsidRPr="00235ACF">
        <w:rPr>
          <w:lang w:bidi="en-US"/>
        </w:rPr>
        <w:t>el diario vivir en nuestro país, por esta razón siempre es bueno tener a la mano alternativas de suministro de energía para lidiar con este problema ya que el mismo puede generar muchos retrasos en el proyecto.</w:t>
      </w:r>
    </w:p>
    <w:p w:rsidR="008B1055" w:rsidRPr="007B15EE" w:rsidRDefault="008B1055" w:rsidP="00DC1A4A">
      <w:pPr>
        <w:spacing w:after="0" w:line="360" w:lineRule="auto"/>
        <w:rPr>
          <w:lang w:bidi="en-US"/>
        </w:rPr>
      </w:pPr>
    </w:p>
    <w:p w:rsidR="008B1055" w:rsidRPr="007B15EE" w:rsidRDefault="008B1055" w:rsidP="008B1055">
      <w:pPr>
        <w:pStyle w:val="Heading2"/>
      </w:pPr>
    </w:p>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5E40E1" w:rsidRPr="007B15EE" w:rsidRDefault="005E40E1" w:rsidP="005E40E1"/>
    <w:p w:rsidR="00021482" w:rsidRDefault="00021482">
      <w:pPr>
        <w:rPr>
          <w:rFonts w:eastAsiaTheme="majorEastAsia" w:cstheme="majorBidi"/>
          <w:b/>
          <w:bCs/>
          <w:sz w:val="32"/>
          <w:szCs w:val="28"/>
        </w:rPr>
      </w:pPr>
      <w:r>
        <w:br w:type="page"/>
      </w:r>
    </w:p>
    <w:p w:rsidR="005E40E1" w:rsidRPr="007B15EE" w:rsidRDefault="005E40E1" w:rsidP="007154FA">
      <w:pPr>
        <w:pStyle w:val="Heading1"/>
      </w:pPr>
    </w:p>
    <w:p w:rsidR="008B1055" w:rsidRPr="00DC1A4A" w:rsidRDefault="008B1055" w:rsidP="00DC1A4A">
      <w:pPr>
        <w:pStyle w:val="Heading1"/>
      </w:pPr>
      <w:bookmarkStart w:id="30" w:name="_Toc374094158"/>
      <w:r w:rsidRPr="007B15EE">
        <w:t>Calendario de ejecución del proyecto</w:t>
      </w:r>
      <w:bookmarkEnd w:id="30"/>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1065"/>
        <w:rPr>
          <w:b/>
          <w:sz w:val="28"/>
          <w:szCs w:val="24"/>
          <w:lang w:val="es-DO"/>
        </w:rPr>
      </w:pPr>
    </w:p>
    <w:p w:rsidR="008B1055" w:rsidRPr="007B15EE" w:rsidRDefault="008B1055" w:rsidP="008B1055">
      <w:pPr>
        <w:pStyle w:val="Prrafodelista1"/>
        <w:spacing w:after="0" w:line="240" w:lineRule="auto"/>
        <w:ind w:left="0"/>
        <w:rPr>
          <w:b/>
          <w:sz w:val="28"/>
          <w:szCs w:val="24"/>
          <w:lang w:val="es-DO"/>
        </w:rPr>
      </w:pPr>
    </w:p>
    <w:p w:rsidR="00021482" w:rsidRDefault="00A611AE" w:rsidP="00E042D2">
      <w:pPr>
        <w:pStyle w:val="Heading1"/>
        <w:spacing w:before="0"/>
      </w:pPr>
      <w:bookmarkStart w:id="31" w:name="_Toc374094159"/>
      <w:r>
        <w:rPr>
          <w:b w:val="0"/>
          <w:noProof/>
          <w:sz w:val="28"/>
          <w:szCs w:val="24"/>
          <w:lang w:eastAsia="es-DO"/>
        </w:rPr>
        <w:drawing>
          <wp:anchor distT="0" distB="0" distL="114300" distR="114300" simplePos="0" relativeHeight="251660800" behindDoc="0" locked="0" layoutInCell="1" allowOverlap="1" wp14:anchorId="7CD8BB89" wp14:editId="219F7ADF">
            <wp:simplePos x="0" y="0"/>
            <wp:positionH relativeFrom="column">
              <wp:posOffset>-452302</wp:posOffset>
            </wp:positionH>
            <wp:positionV relativeFrom="paragraph">
              <wp:posOffset>184513</wp:posOffset>
            </wp:positionV>
            <wp:extent cx="6864280" cy="3739797"/>
            <wp:effectExtent l="0" t="1562100" r="0" b="15373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3.jpg"/>
                    <pic:cNvPicPr/>
                  </pic:nvPicPr>
                  <pic:blipFill rotWithShape="1">
                    <a:blip r:embed="rId22" cstate="print">
                      <a:extLst>
                        <a:ext uri="{28A0092B-C50C-407E-A947-70E740481C1C}">
                          <a14:useLocalDpi xmlns:a14="http://schemas.microsoft.com/office/drawing/2010/main" val="0"/>
                        </a:ext>
                      </a:extLst>
                    </a:blip>
                    <a:srcRect l="7664" t="16691" r="6898" b="23072"/>
                    <a:stretch/>
                  </pic:blipFill>
                  <pic:spPr bwMode="auto">
                    <a:xfrm rot="5400000">
                      <a:off x="0" y="0"/>
                      <a:ext cx="6864280" cy="37397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
    </w:p>
    <w:p w:rsidR="00877463" w:rsidRDefault="00877463" w:rsidP="00877463"/>
    <w:p w:rsidR="00A611AE" w:rsidRDefault="00A611AE" w:rsidP="00877463"/>
    <w:p w:rsidR="00A611AE" w:rsidRDefault="00A611AE" w:rsidP="00877463"/>
    <w:p w:rsidR="00A611AE" w:rsidRDefault="00A611AE" w:rsidP="00877463"/>
    <w:p w:rsidR="00A611AE" w:rsidRDefault="00A611AE">
      <w:r>
        <w:br w:type="page"/>
      </w:r>
    </w:p>
    <w:p w:rsidR="00A611AE" w:rsidRPr="00877463" w:rsidRDefault="00A611AE" w:rsidP="00877463">
      <w:r>
        <w:lastRenderedPageBreak/>
        <w:br/>
      </w:r>
    </w:p>
    <w:p w:rsidR="008B1055" w:rsidRDefault="008B1055" w:rsidP="00E042D2">
      <w:pPr>
        <w:pStyle w:val="Heading1"/>
        <w:spacing w:before="0"/>
      </w:pPr>
      <w:bookmarkStart w:id="32" w:name="_Toc374094160"/>
      <w:r w:rsidRPr="007B15EE">
        <w:t>Diagrama de Gantt (MS Project)</w:t>
      </w:r>
      <w:bookmarkEnd w:id="32"/>
    </w:p>
    <w:p w:rsidR="00400DC9" w:rsidRPr="00400DC9" w:rsidRDefault="00400DC9" w:rsidP="00400DC9"/>
    <w:p w:rsidR="008B1055" w:rsidRPr="007B15EE" w:rsidRDefault="008B1055" w:rsidP="00400DC9">
      <w:pPr>
        <w:jc w:val="center"/>
        <w:rPr>
          <w:lang w:bidi="en-US"/>
        </w:rPr>
      </w:pPr>
    </w:p>
    <w:p w:rsidR="008B1055" w:rsidRPr="007B15EE" w:rsidRDefault="008B1055" w:rsidP="008B1055">
      <w:pPr>
        <w:rPr>
          <w:lang w:bidi="en-US"/>
        </w:rPr>
      </w:pPr>
    </w:p>
    <w:p w:rsidR="00021482" w:rsidRDefault="00400DC9">
      <w:pPr>
        <w:rPr>
          <w:rFonts w:eastAsiaTheme="majorEastAsia" w:cstheme="majorBidi"/>
          <w:b/>
          <w:bCs/>
          <w:sz w:val="32"/>
          <w:szCs w:val="28"/>
        </w:rPr>
      </w:pPr>
      <w:r w:rsidRPr="007B15EE">
        <w:rPr>
          <w:noProof/>
          <w:lang w:eastAsia="es-DO"/>
        </w:rPr>
        <w:drawing>
          <wp:anchor distT="0" distB="0" distL="114300" distR="114300" simplePos="0" relativeHeight="251653632" behindDoc="0" locked="0" layoutInCell="1" allowOverlap="1" wp14:anchorId="7FC9C5EF" wp14:editId="7ABB66F8">
            <wp:simplePos x="0" y="0"/>
            <wp:positionH relativeFrom="column">
              <wp:posOffset>-536330</wp:posOffset>
            </wp:positionH>
            <wp:positionV relativeFrom="paragraph">
              <wp:posOffset>469021</wp:posOffset>
            </wp:positionV>
            <wp:extent cx="7017774" cy="4846853"/>
            <wp:effectExtent l="0" t="1085850" r="0" b="105918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017774" cy="4846853"/>
                    </a:xfrm>
                    <a:prstGeom prst="rect">
                      <a:avLst/>
                    </a:prstGeom>
                  </pic:spPr>
                </pic:pic>
              </a:graphicData>
            </a:graphic>
            <wp14:sizeRelH relativeFrom="page">
              <wp14:pctWidth>0</wp14:pctWidth>
            </wp14:sizeRelH>
            <wp14:sizeRelV relativeFrom="page">
              <wp14:pctHeight>0</wp14:pctHeight>
            </wp14:sizeRelV>
          </wp:anchor>
        </w:drawing>
      </w:r>
      <w:r w:rsidR="00021482">
        <w:br w:type="page"/>
      </w:r>
    </w:p>
    <w:p w:rsidR="008B1055" w:rsidRPr="007B15EE" w:rsidRDefault="00B762D5" w:rsidP="007154FA">
      <w:pPr>
        <w:pStyle w:val="Heading1"/>
      </w:pPr>
      <w:r>
        <w:lastRenderedPageBreak/>
        <w:br/>
      </w:r>
      <w:r w:rsidR="00021482">
        <w:br/>
      </w:r>
      <w:bookmarkStart w:id="33" w:name="_Toc374094161"/>
      <w:r w:rsidR="008B1055" w:rsidRPr="007B15EE">
        <w:t>Herramientas de seguimientos y control</w:t>
      </w:r>
      <w:bookmarkEnd w:id="33"/>
    </w:p>
    <w:p w:rsidR="008B1055" w:rsidRPr="007B15EE" w:rsidRDefault="008B1055" w:rsidP="008B1055"/>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Para garantizar que el desarrollo de SIGEC se haga dentro el plazo estimado, se rendirá un informe diario de cada uno de los miembros del grupo para así poder ver el avance en cada una de las actividades e irlas actualizando en el diagrama de Gantt hecho en Microsoft Project, herramienta que utilizaremos para la gestión del proyecto.</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Todos los avances a nivel de código se guardarán en un repositorio (</w:t>
      </w:r>
      <w:proofErr w:type="spellStart"/>
      <w:r w:rsidRPr="00E042D2">
        <w:rPr>
          <w:rFonts w:ascii="Times New Roman" w:hAnsi="Times New Roman"/>
          <w:sz w:val="24"/>
          <w:szCs w:val="24"/>
          <w:lang w:val="es-DO"/>
        </w:rPr>
        <w:t>Dropbox</w:t>
      </w:r>
      <w:proofErr w:type="spellEnd"/>
      <w:r w:rsidRPr="00E042D2">
        <w:rPr>
          <w:rFonts w:ascii="Times New Roman" w:hAnsi="Times New Roman"/>
          <w:sz w:val="24"/>
          <w:szCs w:val="24"/>
          <w:lang w:val="es-DO"/>
        </w:rPr>
        <w:t xml:space="preserve"> + </w:t>
      </w:r>
      <w:proofErr w:type="spellStart"/>
      <w:r w:rsidRPr="00E042D2">
        <w:rPr>
          <w:rFonts w:ascii="Times New Roman" w:hAnsi="Times New Roman"/>
          <w:sz w:val="24"/>
          <w:szCs w:val="24"/>
          <w:lang w:val="es-DO"/>
        </w:rPr>
        <w:t>TortoiseSVN</w:t>
      </w:r>
      <w:proofErr w:type="spellEnd"/>
      <w:r w:rsidRPr="00E042D2">
        <w:rPr>
          <w:rFonts w:ascii="Times New Roman" w:hAnsi="Times New Roman"/>
          <w:sz w:val="24"/>
          <w:szCs w:val="24"/>
          <w:lang w:val="es-DO"/>
        </w:rPr>
        <w:t>), de manera que cad</w:t>
      </w:r>
      <w:r w:rsidR="00021482">
        <w:rPr>
          <w:rFonts w:ascii="Times New Roman" w:hAnsi="Times New Roman"/>
          <w:sz w:val="24"/>
          <w:szCs w:val="24"/>
          <w:lang w:val="es-DO"/>
        </w:rPr>
        <w:t>a vez que alguien termine algo,</w:t>
      </w:r>
      <w:r w:rsidRPr="00E042D2">
        <w:rPr>
          <w:rFonts w:ascii="Times New Roman" w:hAnsi="Times New Roman"/>
          <w:sz w:val="24"/>
          <w:szCs w:val="24"/>
          <w:lang w:val="es-DO"/>
        </w:rPr>
        <w:t xml:space="preserve"> lo reporta y se publica en el repositorio, para que otros miembros del equipo puedan acceder a él.</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 xml:space="preserve">Además, para el seguimiento del cumplimiento de las actividades asignadas a cada integrante del grupo utilizaremos la herramienta online </w:t>
      </w:r>
      <w:proofErr w:type="spellStart"/>
      <w:r w:rsidRPr="00E042D2">
        <w:rPr>
          <w:rFonts w:ascii="Times New Roman" w:hAnsi="Times New Roman"/>
          <w:sz w:val="24"/>
          <w:szCs w:val="24"/>
          <w:lang w:val="es-DO"/>
        </w:rPr>
        <w:t>Teambox</w:t>
      </w:r>
      <w:proofErr w:type="spellEnd"/>
      <w:r w:rsidRPr="00E042D2">
        <w:rPr>
          <w:rFonts w:ascii="Times New Roman" w:hAnsi="Times New Roman"/>
          <w:sz w:val="24"/>
          <w:szCs w:val="24"/>
          <w:lang w:val="es-DO"/>
        </w:rPr>
        <w:t>.</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En caso de alguna complicación en alguna de las actividades, el equipo se reunirá y buscarán la forma de cómo resolver el inconveniente de la forma más rápida posible.</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 xml:space="preserve">Toda la comunicación por parte del equipo, el </w:t>
      </w:r>
      <w:r w:rsidR="00DA7E35" w:rsidRPr="00E042D2">
        <w:rPr>
          <w:rFonts w:ascii="Times New Roman" w:hAnsi="Times New Roman"/>
          <w:sz w:val="24"/>
          <w:szCs w:val="24"/>
          <w:lang w:val="es-DO"/>
        </w:rPr>
        <w:t>envío</w:t>
      </w:r>
      <w:r w:rsidRPr="00E042D2">
        <w:rPr>
          <w:rFonts w:ascii="Times New Roman" w:hAnsi="Times New Roman"/>
          <w:sz w:val="24"/>
          <w:szCs w:val="24"/>
          <w:lang w:val="es-DO"/>
        </w:rPr>
        <w:t xml:space="preserve"> de informes de avance y notificación de inconvenientes, se hará a través de </w:t>
      </w:r>
      <w:proofErr w:type="spellStart"/>
      <w:r w:rsidRPr="00E042D2">
        <w:rPr>
          <w:rFonts w:ascii="Times New Roman" w:hAnsi="Times New Roman"/>
          <w:sz w:val="24"/>
          <w:szCs w:val="24"/>
          <w:lang w:val="es-DO"/>
        </w:rPr>
        <w:t>Gmail</w:t>
      </w:r>
      <w:proofErr w:type="spellEnd"/>
      <w:r w:rsidRPr="00E042D2">
        <w:rPr>
          <w:rFonts w:ascii="Times New Roman" w:hAnsi="Times New Roman"/>
          <w:sz w:val="24"/>
          <w:szCs w:val="24"/>
          <w:lang w:val="es-DO"/>
        </w:rPr>
        <w:t xml:space="preserve">, ya que además del servicio de correo, cuenta con </w:t>
      </w:r>
      <w:proofErr w:type="spellStart"/>
      <w:r w:rsidRPr="00E042D2">
        <w:rPr>
          <w:rFonts w:ascii="Times New Roman" w:hAnsi="Times New Roman"/>
          <w:sz w:val="24"/>
          <w:szCs w:val="24"/>
          <w:lang w:val="es-DO"/>
        </w:rPr>
        <w:t>videollamadas</w:t>
      </w:r>
      <w:proofErr w:type="spellEnd"/>
      <w:r w:rsidRPr="00E042D2">
        <w:rPr>
          <w:rFonts w:ascii="Times New Roman" w:hAnsi="Times New Roman"/>
          <w:sz w:val="24"/>
          <w:szCs w:val="24"/>
          <w:lang w:val="es-DO"/>
        </w:rPr>
        <w:t xml:space="preserve"> y chat.</w:t>
      </w: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p>
    <w:p w:rsidR="008B1055" w:rsidRPr="00E042D2" w:rsidRDefault="008B1055" w:rsidP="00E042D2">
      <w:pPr>
        <w:pStyle w:val="Prrafodelista1"/>
        <w:spacing w:after="0" w:line="360" w:lineRule="auto"/>
        <w:ind w:left="0"/>
        <w:jc w:val="both"/>
        <w:rPr>
          <w:rFonts w:ascii="Times New Roman" w:hAnsi="Times New Roman"/>
          <w:sz w:val="24"/>
          <w:szCs w:val="24"/>
          <w:lang w:val="es-DO"/>
        </w:rPr>
      </w:pPr>
      <w:r w:rsidRPr="00E042D2">
        <w:rPr>
          <w:rFonts w:ascii="Times New Roman" w:hAnsi="Times New Roman"/>
          <w:sz w:val="24"/>
          <w:szCs w:val="24"/>
          <w:lang w:val="es-DO"/>
        </w:rPr>
        <w:t xml:space="preserve">Una vez se le instale SIGEC al cliente, se le instalara también el programa </w:t>
      </w:r>
      <w:proofErr w:type="spellStart"/>
      <w:r w:rsidRPr="00E042D2">
        <w:rPr>
          <w:rFonts w:ascii="Times New Roman" w:hAnsi="Times New Roman"/>
          <w:sz w:val="24"/>
          <w:szCs w:val="24"/>
          <w:lang w:val="es-DO"/>
        </w:rPr>
        <w:t>TeamViewer</w:t>
      </w:r>
      <w:proofErr w:type="spellEnd"/>
      <w:r w:rsidRPr="00E042D2">
        <w:rPr>
          <w:rFonts w:ascii="Times New Roman" w:hAnsi="Times New Roman"/>
          <w:sz w:val="24"/>
          <w:szCs w:val="24"/>
          <w:lang w:val="es-DO"/>
        </w:rPr>
        <w:t>, el cual nos permitirá acceder remotamente al equipo del usuario de SIGEC para corregir cualquier cosa que interfiera con el desempeño del sistema, una vez el usuario haya reportado el fallo mediante un email al líder del proyecto.</w:t>
      </w:r>
    </w:p>
    <w:p w:rsidR="008B1055" w:rsidRPr="007B15EE" w:rsidRDefault="008B1055"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5E40E1" w:rsidRPr="007B15EE" w:rsidRDefault="005E40E1" w:rsidP="008B1055">
      <w:pPr>
        <w:pStyle w:val="Prrafodelista1"/>
        <w:spacing w:after="0" w:line="240" w:lineRule="auto"/>
        <w:ind w:left="0"/>
        <w:jc w:val="both"/>
        <w:rPr>
          <w:sz w:val="24"/>
          <w:szCs w:val="24"/>
          <w:lang w:val="es-DO"/>
        </w:rPr>
      </w:pPr>
    </w:p>
    <w:p w:rsidR="006A2983" w:rsidRPr="007B15EE" w:rsidRDefault="006A2983" w:rsidP="008B1055">
      <w:pPr>
        <w:pStyle w:val="Prrafodelista1"/>
        <w:spacing w:after="0" w:line="240" w:lineRule="auto"/>
        <w:ind w:left="0"/>
        <w:jc w:val="both"/>
        <w:rPr>
          <w:sz w:val="24"/>
          <w:szCs w:val="24"/>
          <w:lang w:val="es-DO"/>
        </w:rPr>
      </w:pPr>
    </w:p>
    <w:p w:rsidR="00BD54D5" w:rsidRPr="002A6D39" w:rsidRDefault="00BD54D5" w:rsidP="00021482">
      <w:pPr>
        <w:pStyle w:val="Heading1"/>
        <w:jc w:val="center"/>
        <w:rPr>
          <w:sz w:val="44"/>
        </w:rPr>
      </w:pPr>
      <w:bookmarkStart w:id="34" w:name="_Toc374094162"/>
      <w:r w:rsidRPr="002A6D39">
        <w:rPr>
          <w:sz w:val="44"/>
        </w:rPr>
        <w:t>Anexos</w:t>
      </w:r>
      <w:bookmarkEnd w:id="34"/>
    </w:p>
    <w:p w:rsidR="00BD54D5" w:rsidRPr="007B15EE" w:rsidRDefault="00BD54D5" w:rsidP="008B1055"/>
    <w:p w:rsidR="00021482" w:rsidRDefault="00021482">
      <w:pPr>
        <w:rPr>
          <w:rStyle w:val="Heading2Char"/>
        </w:rPr>
      </w:pPr>
      <w:r>
        <w:rPr>
          <w:rStyle w:val="Heading2Char"/>
        </w:rPr>
        <w:br w:type="page"/>
      </w:r>
    </w:p>
    <w:p w:rsidR="00021482" w:rsidRDefault="008B1055" w:rsidP="008B1055">
      <w:pPr>
        <w:rPr>
          <w:rStyle w:val="Heading2Char"/>
        </w:rPr>
      </w:pPr>
      <w:bookmarkStart w:id="35" w:name="_Toc374094163"/>
      <w:r w:rsidRPr="007154FA">
        <w:rPr>
          <w:rStyle w:val="Heading2Char"/>
        </w:rPr>
        <w:lastRenderedPageBreak/>
        <w:t>Hoja de Historia Clínica página 1</w:t>
      </w:r>
      <w:bookmarkEnd w:id="35"/>
      <w:r w:rsidR="00B762D5">
        <w:rPr>
          <w:rStyle w:val="Heading2Char"/>
        </w:rPr>
        <w:br/>
      </w:r>
    </w:p>
    <w:p w:rsidR="008B1055" w:rsidRPr="007B15EE" w:rsidRDefault="008B1055" w:rsidP="00021482">
      <w:pPr>
        <w:jc w:val="center"/>
        <w:rPr>
          <w:b/>
          <w:sz w:val="32"/>
        </w:rPr>
      </w:pPr>
      <w:r w:rsidRPr="007B15EE">
        <w:rPr>
          <w:b/>
          <w:noProof/>
          <w:sz w:val="32"/>
          <w:lang w:eastAsia="es-DO"/>
        </w:rPr>
        <w:drawing>
          <wp:inline distT="0" distB="0" distL="0" distR="0">
            <wp:extent cx="5612130" cy="72624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exo 1 - Historia Clinica Dr. Fredy Figueroa pag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7262495"/>
                    </a:xfrm>
                    <a:prstGeom prst="rect">
                      <a:avLst/>
                    </a:prstGeom>
                  </pic:spPr>
                </pic:pic>
              </a:graphicData>
            </a:graphic>
          </wp:inline>
        </w:drawing>
      </w:r>
    </w:p>
    <w:p w:rsidR="00021482" w:rsidRDefault="00021482">
      <w:pPr>
        <w:rPr>
          <w:rStyle w:val="Heading2Char"/>
        </w:rPr>
      </w:pPr>
      <w:r>
        <w:rPr>
          <w:rStyle w:val="Heading2Char"/>
        </w:rPr>
        <w:br w:type="page"/>
      </w:r>
    </w:p>
    <w:p w:rsidR="00021482" w:rsidRDefault="008B1055" w:rsidP="008B1055">
      <w:pPr>
        <w:rPr>
          <w:rStyle w:val="Heading2Char"/>
        </w:rPr>
      </w:pPr>
      <w:bookmarkStart w:id="36" w:name="_Toc374094164"/>
      <w:r w:rsidRPr="007154FA">
        <w:rPr>
          <w:rStyle w:val="Heading2Char"/>
        </w:rPr>
        <w:lastRenderedPageBreak/>
        <w:t>Hoja de Historia Clínica página 2</w:t>
      </w:r>
      <w:bookmarkEnd w:id="36"/>
      <w:r w:rsidR="00B762D5">
        <w:rPr>
          <w:rStyle w:val="Heading2Char"/>
        </w:rPr>
        <w:br/>
      </w:r>
    </w:p>
    <w:p w:rsidR="008B1055" w:rsidRPr="007B15EE" w:rsidRDefault="008B1055" w:rsidP="00021482">
      <w:pPr>
        <w:jc w:val="center"/>
        <w:rPr>
          <w:b/>
          <w:sz w:val="32"/>
        </w:rPr>
      </w:pPr>
      <w:r w:rsidRPr="007B15EE">
        <w:rPr>
          <w:b/>
          <w:noProof/>
          <w:sz w:val="32"/>
          <w:lang w:eastAsia="es-DO"/>
        </w:rPr>
        <w:drawing>
          <wp:inline distT="0" distB="0" distL="0" distR="0">
            <wp:extent cx="5612130" cy="73350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exo 2 - Historia Clinica Dr. Fredy Figueroa pag2.jpg"/>
                    <pic:cNvPicPr/>
                  </pic:nvPicPr>
                  <pic:blipFill rotWithShape="1">
                    <a:blip r:embed="rId25" cstate="print">
                      <a:extLst>
                        <a:ext uri="{28A0092B-C50C-407E-A947-70E740481C1C}">
                          <a14:useLocalDpi xmlns:a14="http://schemas.microsoft.com/office/drawing/2010/main" val="0"/>
                        </a:ext>
                      </a:extLst>
                    </a:blip>
                    <a:srcRect b="4959"/>
                    <a:stretch/>
                  </pic:blipFill>
                  <pic:spPr bwMode="auto">
                    <a:xfrm>
                      <a:off x="0" y="0"/>
                      <a:ext cx="5612130" cy="7335078"/>
                    </a:xfrm>
                    <a:prstGeom prst="rect">
                      <a:avLst/>
                    </a:prstGeom>
                    <a:ln>
                      <a:noFill/>
                    </a:ln>
                    <a:extLst>
                      <a:ext uri="{53640926-AAD7-44D8-BBD7-CCE9431645EC}">
                        <a14:shadowObscured xmlns:a14="http://schemas.microsoft.com/office/drawing/2010/main"/>
                      </a:ext>
                    </a:extLst>
                  </pic:spPr>
                </pic:pic>
              </a:graphicData>
            </a:graphic>
          </wp:inline>
        </w:drawing>
      </w:r>
    </w:p>
    <w:p w:rsidR="008B1055" w:rsidRDefault="008B1055" w:rsidP="007154FA">
      <w:pPr>
        <w:pStyle w:val="Heading2"/>
      </w:pPr>
      <w:bookmarkStart w:id="37" w:name="_Toc374094165"/>
      <w:r w:rsidRPr="007B15EE">
        <w:lastRenderedPageBreak/>
        <w:t>Recetario Dr. Fredy Figueroa</w:t>
      </w:r>
      <w:bookmarkEnd w:id="37"/>
    </w:p>
    <w:p w:rsidR="00021482" w:rsidRPr="00021482" w:rsidRDefault="00021482" w:rsidP="00021482"/>
    <w:p w:rsidR="008B1055" w:rsidRPr="007B15EE" w:rsidRDefault="008B1055" w:rsidP="00021482">
      <w:pPr>
        <w:jc w:val="center"/>
        <w:rPr>
          <w:sz w:val="32"/>
        </w:rPr>
      </w:pPr>
      <w:r w:rsidRPr="007B15EE">
        <w:rPr>
          <w:b/>
          <w:noProof/>
          <w:sz w:val="32"/>
          <w:lang w:eastAsia="es-DO"/>
        </w:rPr>
        <w:drawing>
          <wp:inline distT="0" distB="0" distL="0" distR="0">
            <wp:extent cx="4930159" cy="7576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exo 3 - Recetario Dr. Fredy Figuero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3586" cy="7581455"/>
                    </a:xfrm>
                    <a:prstGeom prst="rect">
                      <a:avLst/>
                    </a:prstGeom>
                  </pic:spPr>
                </pic:pic>
              </a:graphicData>
            </a:graphic>
          </wp:inline>
        </w:drawing>
      </w: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D54D5" w:rsidRDefault="00BD54D5" w:rsidP="000C051F">
      <w:pPr>
        <w:pStyle w:val="Heading2"/>
      </w:pPr>
    </w:p>
    <w:p w:rsidR="00B762D5" w:rsidRDefault="00B762D5" w:rsidP="002A6D39">
      <w:pPr>
        <w:pStyle w:val="Heading2"/>
        <w:jc w:val="center"/>
        <w:rPr>
          <w:sz w:val="44"/>
          <w:szCs w:val="24"/>
        </w:rPr>
      </w:pPr>
    </w:p>
    <w:p w:rsidR="000C051F" w:rsidRPr="002A6D39" w:rsidRDefault="000C051F" w:rsidP="002A6D39">
      <w:pPr>
        <w:pStyle w:val="Heading2"/>
        <w:jc w:val="center"/>
        <w:rPr>
          <w:sz w:val="44"/>
          <w:szCs w:val="24"/>
        </w:rPr>
      </w:pPr>
      <w:bookmarkStart w:id="38" w:name="_Toc374094166"/>
      <w:r w:rsidRPr="002A6D39">
        <w:rPr>
          <w:sz w:val="44"/>
          <w:szCs w:val="24"/>
        </w:rPr>
        <w:t>Diagrama de Casos de Uso</w:t>
      </w:r>
      <w:bookmarkEnd w:id="38"/>
    </w:p>
    <w:p w:rsidR="000C051F" w:rsidRPr="007B15EE" w:rsidRDefault="000C051F" w:rsidP="000C051F"/>
    <w:p w:rsidR="000C051F" w:rsidRPr="007B15EE" w:rsidRDefault="000C051F" w:rsidP="000C051F">
      <w:r w:rsidRPr="007B15EE">
        <w:rPr>
          <w:noProof/>
          <w:lang w:eastAsia="es-DO"/>
        </w:rPr>
        <w:lastRenderedPageBreak/>
        <w:drawing>
          <wp:inline distT="0" distB="0" distL="0" distR="0">
            <wp:extent cx="4857750" cy="7594600"/>
            <wp:effectExtent l="19050" t="0" r="0" b="0"/>
            <wp:docPr id="2" name="Imagen 2" descr="C:\Users\Carlos Liriano\Documents\Casos de Uso SI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Casos de Uso SIGEC.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3472" cy="7619180"/>
                    </a:xfrm>
                    <a:prstGeom prst="rect">
                      <a:avLst/>
                    </a:prstGeom>
                    <a:noFill/>
                    <a:ln>
                      <a:noFill/>
                    </a:ln>
                  </pic:spPr>
                </pic:pic>
              </a:graphicData>
            </a:graphic>
          </wp:inline>
        </w:drawing>
      </w:r>
    </w:p>
    <w:p w:rsidR="00BD54D5" w:rsidRPr="002B7C6B" w:rsidRDefault="002B7C6B" w:rsidP="000C051F">
      <w:r w:rsidRPr="002B7C6B">
        <w:t>Diagrama de caso de uso general de SIGEC</w:t>
      </w:r>
      <w:r w:rsidR="00E87A0C">
        <w:t>.</w:t>
      </w:r>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Pr="002A6D39" w:rsidRDefault="00BD54D5" w:rsidP="002A6D39">
      <w:pPr>
        <w:pStyle w:val="Heading2"/>
        <w:jc w:val="center"/>
        <w:rPr>
          <w:sz w:val="44"/>
          <w:szCs w:val="24"/>
        </w:rPr>
      </w:pPr>
      <w:bookmarkStart w:id="39" w:name="_Toc374094167"/>
      <w:r w:rsidRPr="002A6D39">
        <w:rPr>
          <w:sz w:val="44"/>
          <w:szCs w:val="24"/>
        </w:rPr>
        <w:t>Descripciones de Caso de Uso</w:t>
      </w:r>
      <w:bookmarkEnd w:id="39"/>
    </w:p>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BD54D5" w:rsidRDefault="00BD54D5" w:rsidP="000C051F"/>
    <w:p w:rsidR="002B7C6B" w:rsidRDefault="002B7C6B" w:rsidP="000C051F"/>
    <w:p w:rsidR="002B7C6B" w:rsidRDefault="002B7C6B" w:rsidP="000C051F"/>
    <w:p w:rsidR="00021482" w:rsidRDefault="00021482" w:rsidP="000C051F"/>
    <w:p w:rsidR="00021482" w:rsidRDefault="00021482" w:rsidP="000C051F"/>
    <w:p w:rsidR="00B762D5" w:rsidRDefault="00B762D5" w:rsidP="000C051F"/>
    <w:p w:rsidR="007B15EE" w:rsidRPr="002A6D39" w:rsidRDefault="007B15EE" w:rsidP="000C051F">
      <w:pPr>
        <w:rPr>
          <w:b/>
        </w:rPr>
      </w:pPr>
      <w:r w:rsidRPr="002A6D39">
        <w:rPr>
          <w:b/>
        </w:rPr>
        <w:t>Descripción del caso de uso: Actualizar Paciente</w:t>
      </w:r>
    </w:p>
    <w:p w:rsidR="007B15EE" w:rsidRPr="007B15EE" w:rsidRDefault="007B15EE" w:rsidP="000C051F"/>
    <w:tbl>
      <w:tblPr>
        <w:tblW w:w="9182" w:type="dxa"/>
        <w:tblInd w:w="118" w:type="dxa"/>
        <w:tblLook w:val="04A0" w:firstRow="1" w:lastRow="0" w:firstColumn="1" w:lastColumn="0" w:noHBand="0" w:noVBand="1"/>
      </w:tblPr>
      <w:tblGrid>
        <w:gridCol w:w="2135"/>
        <w:gridCol w:w="3075"/>
        <w:gridCol w:w="3972"/>
      </w:tblGrid>
      <w:tr w:rsidR="007B15EE" w:rsidRPr="007B15EE" w:rsidTr="00E87A0C">
        <w:trPr>
          <w:trHeight w:val="295"/>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Actualizar Paciente</w:t>
            </w:r>
          </w:p>
        </w:tc>
      </w:tr>
      <w:tr w:rsidR="007B15EE" w:rsidRPr="007B15EE" w:rsidTr="00E87A0C">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Un paciente pide que sus datos registrados sean actualizados</w:t>
            </w:r>
          </w:p>
        </w:tc>
      </w:tr>
      <w:tr w:rsidR="007B15EE" w:rsidRPr="007B15EE" w:rsidTr="00E87A0C">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El doctor o la secretaria </w:t>
            </w:r>
            <w:proofErr w:type="gramStart"/>
            <w:r w:rsidRPr="007B15EE">
              <w:rPr>
                <w:rFonts w:eastAsia="Times New Roman" w:cs="Times New Roman"/>
                <w:color w:val="000000"/>
                <w:szCs w:val="24"/>
              </w:rPr>
              <w:t>debe</w:t>
            </w:r>
            <w:proofErr w:type="gramEnd"/>
            <w:r w:rsidRPr="007B15EE">
              <w:rPr>
                <w:rFonts w:eastAsia="Times New Roman" w:cs="Times New Roman"/>
                <w:color w:val="000000"/>
                <w:szCs w:val="24"/>
              </w:rPr>
              <w:t xml:space="preserve"> cambiar o agregar una información de un paciente.</w:t>
            </w:r>
          </w:p>
        </w:tc>
      </w:tr>
      <w:tr w:rsidR="007B15EE" w:rsidRPr="007B15EE"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87A0C">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E87A0C">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704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021482" w:rsidRDefault="007B15EE" w:rsidP="007B15EE">
            <w:pPr>
              <w:spacing w:after="0" w:line="240" w:lineRule="auto"/>
              <w:rPr>
                <w:rFonts w:eastAsia="Times New Roman" w:cs="Times New Roman"/>
                <w:szCs w:val="24"/>
              </w:rPr>
            </w:pPr>
            <w:r w:rsidRPr="00021482">
              <w:rPr>
                <w:rFonts w:eastAsia="Times New Roman" w:cs="Times New Roman"/>
                <w:szCs w:val="24"/>
              </w:rPr>
              <w:t>Registrar paciente</w:t>
            </w:r>
            <w:ins w:id="40" w:author="Centor" w:date="2013-12-04T16:46:00Z">
              <w:r w:rsidR="00852349" w:rsidRPr="00021482">
                <w:rPr>
                  <w:rFonts w:eastAsia="Times New Roman" w:cs="Times New Roman"/>
                  <w:szCs w:val="24"/>
                </w:rPr>
                <w:t xml:space="preserve"> </w:t>
              </w:r>
            </w:ins>
          </w:p>
        </w:tc>
      </w:tr>
      <w:tr w:rsidR="007B15EE" w:rsidRPr="007B15EE"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FF0000"/>
                <w:szCs w:val="24"/>
              </w:rPr>
            </w:pPr>
          </w:p>
        </w:tc>
      </w:tr>
      <w:tr w:rsidR="007B15EE" w:rsidRPr="007B15EE" w:rsidTr="00E87A0C">
        <w:trPr>
          <w:trHeight w:val="295"/>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E87A0C">
        <w:trPr>
          <w:trHeight w:val="310"/>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7047"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w:t>
            </w:r>
          </w:p>
        </w:tc>
      </w:tr>
      <w:tr w:rsidR="007B15EE" w:rsidRPr="007B15EE" w:rsidTr="00E87A0C">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paciente.</w:t>
            </w:r>
          </w:p>
        </w:tc>
      </w:tr>
      <w:tr w:rsidR="007B15EE" w:rsidRPr="007B15EE" w:rsidTr="00E87A0C">
        <w:trPr>
          <w:trHeight w:val="310"/>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397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E87A0C">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397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paciente deseado.</w:t>
            </w:r>
          </w:p>
        </w:tc>
      </w:tr>
      <w:tr w:rsidR="007B15EE" w:rsidRPr="007B15EE" w:rsidTr="00E87A0C">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los campos a registrar o a actualizar</w:t>
            </w:r>
          </w:p>
        </w:tc>
        <w:tc>
          <w:tcPr>
            <w:tcW w:w="397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paciente seleccionado.</w:t>
            </w:r>
          </w:p>
        </w:tc>
      </w:tr>
      <w:tr w:rsidR="007B15EE" w:rsidRPr="007B15EE" w:rsidTr="00E87A0C">
        <w:trPr>
          <w:trHeight w:val="591"/>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3972"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00DA7E35" w:rsidRPr="007B15EE">
              <w:rPr>
                <w:rFonts w:eastAsia="Times New Roman" w:cs="Times New Roman"/>
                <w:color w:val="000000"/>
                <w:szCs w:val="24"/>
              </w:rPr>
              <w:t>información</w:t>
            </w:r>
            <w:r w:rsidRPr="007B15EE">
              <w:rPr>
                <w:rFonts w:eastAsia="Times New Roman" w:cs="Times New Roman"/>
                <w:color w:val="000000"/>
                <w:szCs w:val="24"/>
              </w:rPr>
              <w:t xml:space="preserve"> agregada a los datos del paciente.</w:t>
            </w:r>
          </w:p>
        </w:tc>
      </w:tr>
      <w:tr w:rsidR="007B15EE" w:rsidRPr="007B15EE"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2"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972"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7047"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paciente no son correctos, el usuario administrativo puede cancelar el proceso.</w:t>
            </w:r>
          </w:p>
        </w:tc>
      </w:tr>
      <w:tr w:rsidR="007B15EE" w:rsidRPr="007B15EE"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7047"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7047"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RDefault="007B15EE" w:rsidP="000C051F"/>
    <w:p w:rsidR="00021482" w:rsidRDefault="00021482" w:rsidP="000C051F"/>
    <w:p w:rsidR="00021482" w:rsidRDefault="00021482" w:rsidP="000C051F"/>
    <w:p w:rsidR="007B15EE" w:rsidRDefault="007B15EE" w:rsidP="000C051F"/>
    <w:p w:rsidR="007B15EE" w:rsidRDefault="007B15EE" w:rsidP="000C051F"/>
    <w:p w:rsidR="007B15EE" w:rsidRPr="002A6D39" w:rsidRDefault="007B15EE" w:rsidP="000C051F">
      <w:pPr>
        <w:rPr>
          <w:b/>
        </w:rPr>
      </w:pPr>
      <w:r w:rsidRPr="002A6D39">
        <w:rPr>
          <w:b/>
        </w:rPr>
        <w:t>Descripción del caso de uso: Asignar análisis</w:t>
      </w:r>
    </w:p>
    <w:p w:rsidR="007B15EE" w:rsidRPr="007B15EE" w:rsidRDefault="007B15EE" w:rsidP="000C051F"/>
    <w:tbl>
      <w:tblPr>
        <w:tblW w:w="9214" w:type="dxa"/>
        <w:tblInd w:w="108" w:type="dxa"/>
        <w:tblLook w:val="04A0" w:firstRow="1" w:lastRow="0" w:firstColumn="1" w:lastColumn="0" w:noHBand="0" w:noVBand="1"/>
      </w:tblPr>
      <w:tblGrid>
        <w:gridCol w:w="2262"/>
        <w:gridCol w:w="3245"/>
        <w:gridCol w:w="3707"/>
      </w:tblGrid>
      <w:tr w:rsidR="007B15EE" w:rsidRPr="007B15EE" w:rsidTr="00E87A0C">
        <w:trPr>
          <w:trHeight w:val="300"/>
        </w:trPr>
        <w:tc>
          <w:tcPr>
            <w:tcW w:w="22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695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Asignar análisis</w:t>
            </w:r>
          </w:p>
        </w:tc>
      </w:tr>
      <w:tr w:rsidR="007B15EE" w:rsidRPr="007B15EE" w:rsidTr="00E87A0C">
        <w:trPr>
          <w:trHeight w:val="300"/>
        </w:trPr>
        <w:tc>
          <w:tcPr>
            <w:tcW w:w="226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695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requiere que el paciente se realice uno o varios análisis</w:t>
            </w:r>
          </w:p>
        </w:tc>
      </w:tr>
      <w:tr w:rsidR="007B15EE" w:rsidRPr="007B15EE" w:rsidTr="00E87A0C">
        <w:trPr>
          <w:trHeight w:val="300"/>
        </w:trPr>
        <w:tc>
          <w:tcPr>
            <w:tcW w:w="226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695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doctor debe buscar en el sistema la(las) analítica(s) para ser asignada(s) a un paciente</w:t>
            </w:r>
          </w:p>
        </w:tc>
      </w:tr>
      <w:tr w:rsidR="007B15EE" w:rsidRPr="007B15EE" w:rsidTr="00E87A0C">
        <w:trPr>
          <w:trHeight w:val="300"/>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52"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87A0C">
        <w:trPr>
          <w:trHeight w:val="300"/>
        </w:trPr>
        <w:tc>
          <w:tcPr>
            <w:tcW w:w="226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695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Doctor</w:t>
            </w:r>
          </w:p>
        </w:tc>
      </w:tr>
      <w:tr w:rsidR="007B15EE" w:rsidRPr="007B15EE" w:rsidTr="00E87A0C">
        <w:trPr>
          <w:trHeight w:val="300"/>
        </w:trPr>
        <w:tc>
          <w:tcPr>
            <w:tcW w:w="226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695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paciente, registrar análisis</w:t>
            </w:r>
          </w:p>
        </w:tc>
      </w:tr>
      <w:tr w:rsidR="007B15EE" w:rsidRPr="007B15EE" w:rsidTr="00E87A0C">
        <w:trPr>
          <w:trHeight w:val="300"/>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52"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87A0C">
        <w:trPr>
          <w:trHeight w:val="300"/>
        </w:trPr>
        <w:tc>
          <w:tcPr>
            <w:tcW w:w="226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695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w:t>
            </w:r>
          </w:p>
        </w:tc>
      </w:tr>
      <w:tr w:rsidR="007B15EE" w:rsidRPr="007B15EE" w:rsidTr="00E87A0C">
        <w:trPr>
          <w:trHeight w:val="315"/>
        </w:trPr>
        <w:tc>
          <w:tcPr>
            <w:tcW w:w="226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695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paciente debe estar registrado en el sistema, la analítica debe estar registrada en el sistema</w:t>
            </w:r>
          </w:p>
        </w:tc>
      </w:tr>
      <w:tr w:rsidR="007B15EE" w:rsidRPr="007B15EE" w:rsidTr="00E87A0C">
        <w:trPr>
          <w:trHeight w:val="300"/>
        </w:trPr>
        <w:tc>
          <w:tcPr>
            <w:tcW w:w="226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6952"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315"/>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52"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300"/>
        </w:trPr>
        <w:tc>
          <w:tcPr>
            <w:tcW w:w="226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245"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3707"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E87A0C">
        <w:trPr>
          <w:trHeight w:val="601"/>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paciente</w:t>
            </w:r>
          </w:p>
        </w:tc>
        <w:tc>
          <w:tcPr>
            <w:tcW w:w="3707"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y seleccionar el paciente deseado.</w:t>
            </w:r>
          </w:p>
        </w:tc>
      </w:tr>
      <w:tr w:rsidR="007B15EE" w:rsidRPr="007B15EE" w:rsidTr="00E87A0C">
        <w:trPr>
          <w:trHeight w:val="601"/>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busca el (los) análisis</w:t>
            </w:r>
            <w:r>
              <w:rPr>
                <w:rFonts w:eastAsia="Times New Roman" w:cs="Times New Roman"/>
                <w:color w:val="000000"/>
                <w:szCs w:val="24"/>
              </w:rPr>
              <w:t xml:space="preserve"> </w:t>
            </w:r>
            <w:r w:rsidRPr="007B15EE">
              <w:rPr>
                <w:rFonts w:eastAsia="Times New Roman" w:cs="Times New Roman"/>
                <w:color w:val="000000"/>
                <w:szCs w:val="24"/>
              </w:rPr>
              <w:t>requeridos a asignar</w:t>
            </w:r>
          </w:p>
        </w:tc>
        <w:tc>
          <w:tcPr>
            <w:tcW w:w="3707"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un listado de las analíticas.</w:t>
            </w:r>
          </w:p>
        </w:tc>
      </w:tr>
      <w:tr w:rsidR="007B15EE" w:rsidRPr="007B15EE" w:rsidTr="00E87A0C">
        <w:trPr>
          <w:trHeight w:val="901"/>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 El usuario administrativo guarda los cambios realizados.</w:t>
            </w:r>
          </w:p>
        </w:tc>
        <w:tc>
          <w:tcPr>
            <w:tcW w:w="3707"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3.1 El sistema actualiza la información en el historial clínico del paciente e imprime una hoja para los análisis.</w:t>
            </w:r>
          </w:p>
        </w:tc>
      </w:tr>
      <w:tr w:rsidR="007B15EE" w:rsidRPr="007B15EE" w:rsidTr="00E87A0C">
        <w:trPr>
          <w:trHeight w:val="300"/>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300"/>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707"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300"/>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245"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707"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300"/>
        </w:trPr>
        <w:tc>
          <w:tcPr>
            <w:tcW w:w="226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6952"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300"/>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52"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300"/>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52"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300"/>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52"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300"/>
        </w:trPr>
        <w:tc>
          <w:tcPr>
            <w:tcW w:w="226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6952"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0C051F" w:rsidRPr="007B15EE" w:rsidRDefault="000C051F" w:rsidP="000C051F"/>
    <w:p w:rsidR="000C051F" w:rsidRDefault="000C051F" w:rsidP="000C051F"/>
    <w:p w:rsidR="007B15EE" w:rsidRDefault="007B15EE" w:rsidP="000C051F"/>
    <w:p w:rsidR="007B15EE" w:rsidRDefault="007B15EE" w:rsidP="000C051F"/>
    <w:p w:rsidR="007B15EE" w:rsidRDefault="007B15EE" w:rsidP="000C051F"/>
    <w:p w:rsidR="007B15EE" w:rsidRDefault="007B15EE" w:rsidP="000C051F"/>
    <w:p w:rsidR="007B15EE" w:rsidRPr="002A6D39" w:rsidRDefault="00E534AF" w:rsidP="000C051F">
      <w:pPr>
        <w:rPr>
          <w:b/>
        </w:rPr>
      </w:pPr>
      <w:r w:rsidRPr="002A6D39">
        <w:rPr>
          <w:b/>
        </w:rPr>
        <w:t>Descripción del caso de uso: Actualizar Análisis</w:t>
      </w:r>
    </w:p>
    <w:p w:rsidR="00021482" w:rsidRDefault="00021482" w:rsidP="000C051F"/>
    <w:tbl>
      <w:tblPr>
        <w:tblW w:w="9204" w:type="dxa"/>
        <w:tblInd w:w="118" w:type="dxa"/>
        <w:tblLook w:val="04A0" w:firstRow="1" w:lastRow="0" w:firstColumn="1" w:lastColumn="0" w:noHBand="0" w:noVBand="1"/>
      </w:tblPr>
      <w:tblGrid>
        <w:gridCol w:w="2302"/>
        <w:gridCol w:w="3129"/>
        <w:gridCol w:w="3773"/>
      </w:tblGrid>
      <w:tr w:rsidR="007B15EE" w:rsidRPr="007B15EE" w:rsidTr="00E87A0C">
        <w:trPr>
          <w:trHeight w:val="297"/>
        </w:trPr>
        <w:tc>
          <w:tcPr>
            <w:tcW w:w="230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Nombre Caso de Uso</w:t>
            </w:r>
          </w:p>
        </w:tc>
        <w:tc>
          <w:tcPr>
            <w:tcW w:w="690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Actualizar </w:t>
            </w:r>
            <w:r w:rsidR="00E534AF" w:rsidRPr="007B15EE">
              <w:rPr>
                <w:rFonts w:eastAsia="Times New Roman" w:cs="Times New Roman"/>
                <w:color w:val="000000"/>
                <w:szCs w:val="24"/>
              </w:rPr>
              <w:t>Análisis</w:t>
            </w:r>
          </w:p>
        </w:tc>
      </w:tr>
      <w:tr w:rsidR="007B15EE" w:rsidRPr="007B15EE" w:rsidTr="00E87A0C">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Evento Disparador</w:t>
            </w:r>
          </w:p>
        </w:tc>
        <w:tc>
          <w:tcPr>
            <w:tcW w:w="690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Breve descripción</w:t>
            </w:r>
          </w:p>
        </w:tc>
        <w:tc>
          <w:tcPr>
            <w:tcW w:w="690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El doctor debe cambiar o agregar una </w:t>
            </w:r>
            <w:r w:rsidR="00E534AF" w:rsidRPr="007B15EE">
              <w:rPr>
                <w:rFonts w:eastAsia="Times New Roman" w:cs="Times New Roman"/>
                <w:color w:val="000000"/>
                <w:szCs w:val="24"/>
              </w:rPr>
              <w:t>información</w:t>
            </w:r>
            <w:r w:rsidRPr="007B15EE">
              <w:rPr>
                <w:rFonts w:eastAsia="Times New Roman" w:cs="Times New Roman"/>
                <w:color w:val="000000"/>
                <w:szCs w:val="24"/>
              </w:rPr>
              <w:t xml:space="preserve"> de un análisis.</w:t>
            </w:r>
          </w:p>
        </w:tc>
      </w:tr>
      <w:tr w:rsidR="007B15EE" w:rsidRPr="007B15EE" w:rsidTr="00E87A0C">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02"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87A0C">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Actores</w:t>
            </w:r>
          </w:p>
        </w:tc>
        <w:tc>
          <w:tcPr>
            <w:tcW w:w="690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Usuario Administrativo</w:t>
            </w:r>
          </w:p>
        </w:tc>
      </w:tr>
      <w:tr w:rsidR="007B15EE" w:rsidRPr="007B15EE" w:rsidTr="00E87A0C">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Casos de Uso Relacionados</w:t>
            </w:r>
          </w:p>
        </w:tc>
        <w:tc>
          <w:tcPr>
            <w:tcW w:w="690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Registrar análisis</w:t>
            </w:r>
          </w:p>
        </w:tc>
      </w:tr>
      <w:tr w:rsidR="007B15EE" w:rsidRPr="007B15EE" w:rsidTr="00E87A0C">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02" w:type="dxa"/>
            <w:gridSpan w:val="2"/>
            <w:vMerge/>
            <w:tcBorders>
              <w:top w:val="single" w:sz="8" w:space="0" w:color="auto"/>
              <w:left w:val="single" w:sz="8" w:space="0" w:color="auto"/>
              <w:bottom w:val="single" w:sz="8" w:space="0" w:color="000000"/>
              <w:right w:val="single" w:sz="8" w:space="0" w:color="000000"/>
            </w:tcBorders>
            <w:vAlign w:val="center"/>
            <w:hideMark/>
          </w:tcPr>
          <w:p w:rsidR="007B15EE" w:rsidRPr="007B15EE" w:rsidRDefault="007B15EE" w:rsidP="007B15EE">
            <w:pPr>
              <w:spacing w:after="0" w:line="240" w:lineRule="auto"/>
              <w:rPr>
                <w:rFonts w:eastAsia="Times New Roman" w:cs="Times New Roman"/>
                <w:color w:val="000000"/>
                <w:szCs w:val="24"/>
              </w:rPr>
            </w:pPr>
          </w:p>
        </w:tc>
      </w:tr>
      <w:tr w:rsidR="007B15EE" w:rsidRPr="007B15EE" w:rsidTr="00E87A0C">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Partes Interesadas</w:t>
            </w:r>
          </w:p>
        </w:tc>
        <w:tc>
          <w:tcPr>
            <w:tcW w:w="690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Paciente, Doctor o Secretaria</w:t>
            </w:r>
          </w:p>
        </w:tc>
      </w:tr>
      <w:tr w:rsidR="007B15EE" w:rsidRPr="007B15EE" w:rsidTr="00E87A0C">
        <w:trPr>
          <w:trHeight w:val="297"/>
        </w:trPr>
        <w:tc>
          <w:tcPr>
            <w:tcW w:w="2302" w:type="dxa"/>
            <w:tcBorders>
              <w:top w:val="nil"/>
              <w:left w:val="single" w:sz="8" w:space="0" w:color="auto"/>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Precondiciones</w:t>
            </w:r>
          </w:p>
        </w:tc>
        <w:tc>
          <w:tcPr>
            <w:tcW w:w="6902" w:type="dxa"/>
            <w:gridSpan w:val="2"/>
            <w:tcBorders>
              <w:top w:val="single" w:sz="8" w:space="0" w:color="auto"/>
              <w:left w:val="nil"/>
              <w:bottom w:val="single" w:sz="8" w:space="0" w:color="auto"/>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El análisis debe estar registrado en el sistema</w:t>
            </w:r>
          </w:p>
        </w:tc>
      </w:tr>
      <w:tr w:rsidR="007B15EE" w:rsidRPr="007B15EE" w:rsidTr="00E87A0C">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Post-condiciones</w:t>
            </w:r>
          </w:p>
        </w:tc>
        <w:tc>
          <w:tcPr>
            <w:tcW w:w="6902"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Se debe mostrar un mensaje que se han actualizado los datos del análisis.</w:t>
            </w:r>
          </w:p>
        </w:tc>
      </w:tr>
      <w:tr w:rsidR="007B15EE" w:rsidRPr="007B15EE" w:rsidTr="00E87A0C">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02"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Flujo de Eventos</w:t>
            </w:r>
          </w:p>
        </w:tc>
        <w:tc>
          <w:tcPr>
            <w:tcW w:w="3129" w:type="dxa"/>
            <w:tcBorders>
              <w:top w:val="nil"/>
              <w:left w:val="nil"/>
              <w:bottom w:val="single" w:sz="8" w:space="0" w:color="auto"/>
              <w:right w:val="nil"/>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Actor</w:t>
            </w:r>
          </w:p>
        </w:tc>
        <w:tc>
          <w:tcPr>
            <w:tcW w:w="3773"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Sistema</w:t>
            </w:r>
          </w:p>
        </w:tc>
      </w:tr>
      <w:tr w:rsidR="007B15EE" w:rsidRPr="007B15EE" w:rsidTr="00E87A0C">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 El usuario administrativo introduce los datos del análisis.</w:t>
            </w:r>
          </w:p>
        </w:tc>
        <w:tc>
          <w:tcPr>
            <w:tcW w:w="3773"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el sistema muestra la pantalla para buscar el análisis deseado.</w:t>
            </w:r>
          </w:p>
        </w:tc>
      </w:tr>
      <w:tr w:rsidR="007B15EE" w:rsidRPr="007B15EE" w:rsidTr="00E87A0C">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 El usuario administrativo selecciona el análisis a actualizar</w:t>
            </w:r>
          </w:p>
        </w:tc>
        <w:tc>
          <w:tcPr>
            <w:tcW w:w="3773"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2.1 El sistema muestra los datos del análisis seleccionado.</w:t>
            </w:r>
          </w:p>
        </w:tc>
      </w:tr>
      <w:tr w:rsidR="007B15EE" w:rsidRPr="007B15EE" w:rsidTr="00E87A0C">
        <w:trPr>
          <w:trHeight w:val="594"/>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3.</w:t>
            </w:r>
            <w:r w:rsidRPr="00E534AF">
              <w:rPr>
                <w:rFonts w:eastAsia="Times New Roman" w:cs="Times New Roman"/>
                <w:color w:val="000000"/>
                <w:szCs w:val="24"/>
              </w:rPr>
              <w:t xml:space="preserve"> </w:t>
            </w:r>
            <w:r w:rsidRPr="007B15EE">
              <w:rPr>
                <w:rFonts w:eastAsia="Times New Roman" w:cs="Times New Roman"/>
                <w:color w:val="000000"/>
                <w:szCs w:val="24"/>
              </w:rPr>
              <w:t>El usuario administrativo guarda los cambios realizados.</w:t>
            </w:r>
          </w:p>
        </w:tc>
        <w:tc>
          <w:tcPr>
            <w:tcW w:w="3773" w:type="dxa"/>
            <w:tcBorders>
              <w:top w:val="nil"/>
              <w:left w:val="nil"/>
              <w:bottom w:val="nil"/>
              <w:right w:val="single" w:sz="8" w:space="0" w:color="auto"/>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xml:space="preserve">3.1 El sistema actualiza la </w:t>
            </w:r>
            <w:r w:rsidRPr="00E534AF">
              <w:rPr>
                <w:rFonts w:eastAsia="Times New Roman" w:cs="Times New Roman"/>
                <w:color w:val="000000"/>
                <w:szCs w:val="24"/>
              </w:rPr>
              <w:t>información</w:t>
            </w:r>
            <w:r w:rsidRPr="007B15EE">
              <w:rPr>
                <w:rFonts w:eastAsia="Times New Roman" w:cs="Times New Roman"/>
                <w:color w:val="000000"/>
                <w:szCs w:val="24"/>
              </w:rPr>
              <w:t xml:space="preserve"> registrada en los datos de la analítica.</w:t>
            </w:r>
          </w:p>
        </w:tc>
      </w:tr>
      <w:tr w:rsidR="007B15EE" w:rsidRPr="007B15EE" w:rsidTr="00E87A0C">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bottom"/>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773"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nil"/>
              <w:right w:val="single" w:sz="8" w:space="0" w:color="000000"/>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773" w:type="dxa"/>
            <w:tcBorders>
              <w:top w:val="nil"/>
              <w:left w:val="nil"/>
              <w:bottom w:val="nil"/>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3129"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c>
          <w:tcPr>
            <w:tcW w:w="3773" w:type="dxa"/>
            <w:tcBorders>
              <w:top w:val="nil"/>
              <w:left w:val="nil"/>
              <w:bottom w:val="single" w:sz="8" w:space="0" w:color="auto"/>
              <w:right w:val="single" w:sz="8" w:space="0" w:color="auto"/>
            </w:tcBorders>
            <w:shd w:val="clear" w:color="auto" w:fill="auto"/>
            <w:vAlign w:val="center"/>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7"/>
        </w:trPr>
        <w:tc>
          <w:tcPr>
            <w:tcW w:w="2302" w:type="dxa"/>
            <w:vMerge w:val="restart"/>
            <w:tcBorders>
              <w:top w:val="nil"/>
              <w:left w:val="single" w:sz="8" w:space="0" w:color="auto"/>
              <w:bottom w:val="single" w:sz="8" w:space="0" w:color="000000"/>
              <w:right w:val="single" w:sz="8" w:space="0" w:color="auto"/>
            </w:tcBorders>
            <w:shd w:val="clear" w:color="auto" w:fill="auto"/>
            <w:vAlign w:val="center"/>
            <w:hideMark/>
          </w:tcPr>
          <w:p w:rsidR="007B15EE" w:rsidRPr="007B15EE" w:rsidRDefault="007B15EE" w:rsidP="007B15EE">
            <w:pPr>
              <w:spacing w:after="0" w:line="240" w:lineRule="auto"/>
              <w:jc w:val="center"/>
              <w:rPr>
                <w:rFonts w:eastAsia="Times New Roman" w:cs="Times New Roman"/>
                <w:b/>
                <w:bCs/>
                <w:color w:val="000000"/>
                <w:szCs w:val="24"/>
              </w:rPr>
            </w:pPr>
            <w:r w:rsidRPr="007B15EE">
              <w:rPr>
                <w:rFonts w:eastAsia="Times New Roman" w:cs="Times New Roman"/>
                <w:b/>
                <w:bCs/>
                <w:color w:val="000000"/>
                <w:szCs w:val="24"/>
              </w:rPr>
              <w:t>Condiciones de excepción</w:t>
            </w:r>
          </w:p>
        </w:tc>
        <w:tc>
          <w:tcPr>
            <w:tcW w:w="6902" w:type="dxa"/>
            <w:gridSpan w:val="2"/>
            <w:tcBorders>
              <w:top w:val="single" w:sz="8" w:space="0" w:color="auto"/>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1.1. Si los datos del análisis no son correctos, el usuario administrativo puede cancelar el proceso.</w:t>
            </w:r>
          </w:p>
        </w:tc>
      </w:tr>
      <w:tr w:rsidR="007B15EE" w:rsidRPr="007B15EE" w:rsidTr="00E87A0C">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02"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02"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6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eastAsia="Times New Roman" w:cs="Times New Roman"/>
                <w:b/>
                <w:bCs/>
                <w:color w:val="000000"/>
                <w:szCs w:val="24"/>
              </w:rPr>
            </w:pPr>
          </w:p>
        </w:tc>
        <w:tc>
          <w:tcPr>
            <w:tcW w:w="6902" w:type="dxa"/>
            <w:gridSpan w:val="2"/>
            <w:tcBorders>
              <w:top w:val="nil"/>
              <w:left w:val="nil"/>
              <w:bottom w:val="nil"/>
              <w:right w:val="single" w:sz="8" w:space="0" w:color="000000"/>
            </w:tcBorders>
            <w:shd w:val="clear" w:color="auto" w:fill="auto"/>
            <w:hideMark/>
          </w:tcPr>
          <w:p w:rsidR="007B15EE" w:rsidRPr="007B15EE" w:rsidRDefault="007B15EE" w:rsidP="007B15EE">
            <w:pPr>
              <w:spacing w:after="0" w:line="240" w:lineRule="auto"/>
              <w:rPr>
                <w:rFonts w:eastAsia="Times New Roman" w:cs="Times New Roman"/>
                <w:color w:val="000000"/>
                <w:szCs w:val="24"/>
              </w:rPr>
            </w:pPr>
            <w:r w:rsidRPr="007B15EE">
              <w:rPr>
                <w:rFonts w:eastAsia="Times New Roman" w:cs="Times New Roman"/>
                <w:color w:val="000000"/>
                <w:szCs w:val="24"/>
              </w:rPr>
              <w:t> </w:t>
            </w:r>
          </w:p>
        </w:tc>
      </w:tr>
      <w:tr w:rsidR="007B15EE" w:rsidRPr="007B15EE" w:rsidTr="00E87A0C">
        <w:trPr>
          <w:trHeight w:val="297"/>
        </w:trPr>
        <w:tc>
          <w:tcPr>
            <w:tcW w:w="2302" w:type="dxa"/>
            <w:vMerge/>
            <w:tcBorders>
              <w:top w:val="nil"/>
              <w:left w:val="single" w:sz="8" w:space="0" w:color="auto"/>
              <w:bottom w:val="single" w:sz="8" w:space="0" w:color="000000"/>
              <w:right w:val="single" w:sz="8" w:space="0" w:color="auto"/>
            </w:tcBorders>
            <w:vAlign w:val="center"/>
            <w:hideMark/>
          </w:tcPr>
          <w:p w:rsidR="007B15EE" w:rsidRPr="007B15EE" w:rsidRDefault="007B15EE" w:rsidP="007B15EE">
            <w:pPr>
              <w:spacing w:after="0" w:line="240" w:lineRule="auto"/>
              <w:rPr>
                <w:rFonts w:ascii="Calibri" w:eastAsia="Times New Roman" w:hAnsi="Calibri" w:cs="Times New Roman"/>
                <w:b/>
                <w:bCs/>
                <w:color w:val="000000"/>
              </w:rPr>
            </w:pPr>
          </w:p>
        </w:tc>
        <w:tc>
          <w:tcPr>
            <w:tcW w:w="6902" w:type="dxa"/>
            <w:gridSpan w:val="2"/>
            <w:tcBorders>
              <w:top w:val="nil"/>
              <w:left w:val="nil"/>
              <w:bottom w:val="single" w:sz="8" w:space="0" w:color="auto"/>
              <w:right w:val="single" w:sz="8" w:space="0" w:color="000000"/>
            </w:tcBorders>
            <w:shd w:val="clear" w:color="auto" w:fill="auto"/>
            <w:hideMark/>
          </w:tcPr>
          <w:p w:rsidR="007B15EE" w:rsidRPr="007B15EE" w:rsidRDefault="007B15EE" w:rsidP="007B15EE">
            <w:pPr>
              <w:spacing w:after="0" w:line="240" w:lineRule="auto"/>
              <w:rPr>
                <w:rFonts w:ascii="Calibri" w:eastAsia="Times New Roman" w:hAnsi="Calibri" w:cs="Times New Roman"/>
                <w:color w:val="000000"/>
              </w:rPr>
            </w:pPr>
            <w:r w:rsidRPr="007B15EE">
              <w:rPr>
                <w:rFonts w:ascii="Calibri" w:eastAsia="Times New Roman" w:hAnsi="Calibri" w:cs="Times New Roman"/>
                <w:color w:val="000000"/>
                <w:sz w:val="22"/>
              </w:rPr>
              <w:t> </w:t>
            </w:r>
          </w:p>
        </w:tc>
      </w:tr>
    </w:tbl>
    <w:p w:rsidR="007B15EE" w:rsidRDefault="007B15EE" w:rsidP="000C051F"/>
    <w:p w:rsidR="00E534AF" w:rsidRDefault="00E534AF" w:rsidP="000C051F"/>
    <w:p w:rsidR="00E534AF" w:rsidRDefault="00E534AF" w:rsidP="000C051F"/>
    <w:p w:rsidR="00E534AF" w:rsidRDefault="00E534AF" w:rsidP="000C051F"/>
    <w:p w:rsidR="00E534AF" w:rsidRDefault="00E534AF" w:rsidP="000C051F"/>
    <w:p w:rsidR="00E534AF" w:rsidRPr="002A6D39" w:rsidRDefault="00E534AF" w:rsidP="000C051F">
      <w:pPr>
        <w:rPr>
          <w:b/>
        </w:rPr>
      </w:pPr>
      <w:r w:rsidRPr="002A6D39">
        <w:rPr>
          <w:b/>
        </w:rPr>
        <w:t>Descripción del caso de uso: Actualizar Procedimiento</w:t>
      </w:r>
    </w:p>
    <w:p w:rsidR="00021482" w:rsidRDefault="00021482" w:rsidP="000C051F"/>
    <w:tbl>
      <w:tblPr>
        <w:tblW w:w="9204" w:type="dxa"/>
        <w:tblInd w:w="118" w:type="dxa"/>
        <w:tblLook w:val="04A0" w:firstRow="1" w:lastRow="0" w:firstColumn="1" w:lastColumn="0" w:noHBand="0" w:noVBand="1"/>
      </w:tblPr>
      <w:tblGrid>
        <w:gridCol w:w="2094"/>
        <w:gridCol w:w="3039"/>
        <w:gridCol w:w="4071"/>
      </w:tblGrid>
      <w:tr w:rsidR="00E534AF" w:rsidRPr="00E534AF" w:rsidTr="00E87A0C">
        <w:trPr>
          <w:trHeight w:val="288"/>
        </w:trPr>
        <w:tc>
          <w:tcPr>
            <w:tcW w:w="209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10"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Actualizar P</w:t>
            </w:r>
            <w:r w:rsidRPr="00E534AF">
              <w:rPr>
                <w:rFonts w:eastAsia="Times New Roman" w:cs="Times New Roman"/>
                <w:color w:val="000000"/>
                <w:szCs w:val="24"/>
              </w:rPr>
              <w:t>rocedimiento</w:t>
            </w:r>
          </w:p>
        </w:tc>
      </w:tr>
      <w:tr w:rsidR="00E534AF" w:rsidRPr="00E534AF" w:rsidTr="00E87A0C">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10"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87A0C">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1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procedimiento.</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0"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87A0C">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10"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87A0C">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1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procedimiento</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0"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87A0C">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10"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87A0C">
        <w:trPr>
          <w:trHeight w:val="288"/>
        </w:trPr>
        <w:tc>
          <w:tcPr>
            <w:tcW w:w="2094"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10"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procedimiento debe estar registrado en el sistema</w:t>
            </w:r>
          </w:p>
        </w:tc>
      </w:tr>
      <w:tr w:rsidR="00E534AF" w:rsidRPr="00E534AF" w:rsidTr="00E87A0C">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10"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procedimiento.</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0"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87A0C">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39"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71"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87A0C">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procedimiento.</w:t>
            </w:r>
          </w:p>
        </w:tc>
        <w:tc>
          <w:tcPr>
            <w:tcW w:w="4071"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procedimiento deseado.</w:t>
            </w:r>
          </w:p>
        </w:tc>
      </w:tr>
      <w:tr w:rsidR="00E534AF" w:rsidRPr="00E534AF" w:rsidTr="00E87A0C">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procedimiento a actualizar</w:t>
            </w:r>
          </w:p>
        </w:tc>
        <w:tc>
          <w:tcPr>
            <w:tcW w:w="4071"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procedimiento seleccionado.</w:t>
            </w:r>
          </w:p>
        </w:tc>
      </w:tr>
      <w:tr w:rsidR="00E534AF" w:rsidRPr="00E534AF" w:rsidTr="00E87A0C">
        <w:trPr>
          <w:trHeight w:val="576"/>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administrativo guarda los cambios realizados.</w:t>
            </w:r>
          </w:p>
        </w:tc>
        <w:tc>
          <w:tcPr>
            <w:tcW w:w="4071"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procedimiento.</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71"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71"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39"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71"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87A0C">
        <w:trPr>
          <w:trHeight w:val="288"/>
        </w:trPr>
        <w:tc>
          <w:tcPr>
            <w:tcW w:w="2094"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10"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procedimiento no son correctos, el usuario administrativo puede cancelar el proceso.</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0"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0"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0"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87A0C">
        <w:trPr>
          <w:trHeight w:val="288"/>
        </w:trPr>
        <w:tc>
          <w:tcPr>
            <w:tcW w:w="2094"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0"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77782F" w:rsidRDefault="0077782F" w:rsidP="000C051F"/>
    <w:p w:rsidR="00E534AF" w:rsidRPr="002A6D39" w:rsidRDefault="00E534AF" w:rsidP="000C051F">
      <w:pPr>
        <w:rPr>
          <w:b/>
        </w:rPr>
      </w:pPr>
      <w:r w:rsidRPr="002A6D39">
        <w:rPr>
          <w:b/>
        </w:rPr>
        <w:t>Descripción del caso de uso: Actualizar estudio</w:t>
      </w:r>
    </w:p>
    <w:p w:rsidR="002A6D39" w:rsidRPr="00E534AF" w:rsidRDefault="002A6D39" w:rsidP="000C051F"/>
    <w:tbl>
      <w:tblPr>
        <w:tblW w:w="9243" w:type="dxa"/>
        <w:tblInd w:w="118" w:type="dxa"/>
        <w:tblLook w:val="04A0" w:firstRow="1" w:lastRow="0" w:firstColumn="1" w:lastColumn="0" w:noHBand="0" w:noVBand="1"/>
      </w:tblPr>
      <w:tblGrid>
        <w:gridCol w:w="2137"/>
        <w:gridCol w:w="3101"/>
        <w:gridCol w:w="4005"/>
      </w:tblGrid>
      <w:tr w:rsidR="00E534AF" w:rsidRPr="00E534AF" w:rsidTr="00E534AF">
        <w:trPr>
          <w:trHeight w:val="274"/>
        </w:trPr>
        <w:tc>
          <w:tcPr>
            <w:tcW w:w="213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estudio</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76"/>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0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estudio</w:t>
            </w:r>
          </w:p>
        </w:tc>
      </w:tr>
      <w:tr w:rsidR="00E534AF" w:rsidRPr="00E534AF" w:rsidTr="00E534AF">
        <w:trPr>
          <w:trHeight w:val="276"/>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74"/>
        </w:trPr>
        <w:tc>
          <w:tcPr>
            <w:tcW w:w="2137"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06"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estudio debe estar registrado en el sistema</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estudio.</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estudio deseado.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estudio a actualizar</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estudio seleccionado.</w:t>
            </w:r>
          </w:p>
        </w:tc>
      </w:tr>
      <w:tr w:rsidR="00E534AF" w:rsidRPr="00E534AF" w:rsidTr="00E534AF">
        <w:trPr>
          <w:trHeight w:val="548"/>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4004"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estudio.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0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06"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estudio no son correctos, el usuario administrativo puede cancelar el proceso.</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06"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74"/>
        </w:trPr>
        <w:tc>
          <w:tcPr>
            <w:tcW w:w="2137"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ascii="Calibri" w:eastAsia="Times New Roman" w:hAnsi="Calibri" w:cs="Times New Roman"/>
                <w:b/>
                <w:bCs/>
                <w:color w:val="000000"/>
              </w:rPr>
            </w:pPr>
          </w:p>
        </w:tc>
        <w:tc>
          <w:tcPr>
            <w:tcW w:w="7106"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ascii="Calibri" w:eastAsia="Times New Roman" w:hAnsi="Calibri" w:cs="Times New Roman"/>
                <w:color w:val="000000"/>
              </w:rPr>
            </w:pPr>
            <w:r w:rsidRPr="00E534AF">
              <w:rPr>
                <w:rFonts w:ascii="Calibri" w:eastAsia="Times New Roman" w:hAnsi="Calibri" w:cs="Times New Roman"/>
                <w:color w:val="000000"/>
                <w:sz w:val="22"/>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2A6D39" w:rsidRDefault="00E534AF" w:rsidP="000C051F">
      <w:pPr>
        <w:rPr>
          <w:b/>
        </w:rPr>
      </w:pPr>
      <w:r w:rsidRPr="002A6D39">
        <w:rPr>
          <w:b/>
        </w:rPr>
        <w:t xml:space="preserve">Descripción del caso de uso: </w:t>
      </w:r>
      <w:r w:rsidR="002A6D39" w:rsidRPr="002A6D39">
        <w:rPr>
          <w:rFonts w:eastAsia="Times New Roman" w:cs="Times New Roman"/>
          <w:b/>
          <w:color w:val="000000"/>
          <w:szCs w:val="24"/>
        </w:rPr>
        <w:t>Actualizar receta</w:t>
      </w:r>
    </w:p>
    <w:p w:rsidR="002A6D39" w:rsidRPr="00E534AF" w:rsidRDefault="002A6D39" w:rsidP="000C051F"/>
    <w:tbl>
      <w:tblPr>
        <w:tblW w:w="9193" w:type="dxa"/>
        <w:tblInd w:w="118" w:type="dxa"/>
        <w:tblLook w:val="04A0" w:firstRow="1" w:lastRow="0" w:firstColumn="1" w:lastColumn="0" w:noHBand="0" w:noVBand="1"/>
      </w:tblPr>
      <w:tblGrid>
        <w:gridCol w:w="2126"/>
        <w:gridCol w:w="3084"/>
        <w:gridCol w:w="3983"/>
      </w:tblGrid>
      <w:tr w:rsidR="00E534AF" w:rsidRPr="00E534AF" w:rsidTr="00E534AF">
        <w:trPr>
          <w:trHeight w:val="299"/>
        </w:trPr>
        <w:tc>
          <w:tcPr>
            <w:tcW w:w="212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receta</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doctor debe cambiar o agregar una información de una receta</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06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receta, registrar medicamento, registrar estudio, registrar procedimiento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xml:space="preserve">Paciente, Doctor </w:t>
            </w:r>
          </w:p>
        </w:tc>
      </w:tr>
      <w:tr w:rsidR="00E534AF" w:rsidRPr="00E534AF" w:rsidTr="00E534AF">
        <w:trPr>
          <w:trHeight w:val="299"/>
        </w:trPr>
        <w:tc>
          <w:tcPr>
            <w:tcW w:w="2126"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067"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receta debe estar registrada en el sistema</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del medicamento.</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084" w:type="dxa"/>
            <w:tcBorders>
              <w:top w:val="nil"/>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administrativo introduce los datos del medicamento.</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el medicamento deseado.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administrativo selecciona el medicamento a actualizar</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del medicamento seleccionado.</w:t>
            </w:r>
          </w:p>
        </w:tc>
      </w:tr>
      <w:tr w:rsidR="00E534AF" w:rsidRPr="00E534AF" w:rsidTr="00E534AF">
        <w:trPr>
          <w:trHeight w:val="56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w:t>
            </w:r>
            <w:r>
              <w:rPr>
                <w:rFonts w:eastAsia="Times New Roman" w:cs="Times New Roman"/>
                <w:color w:val="000000"/>
                <w:szCs w:val="24"/>
              </w:rPr>
              <w:t xml:space="preserve"> </w:t>
            </w:r>
            <w:r w:rsidRPr="00E534AF">
              <w:rPr>
                <w:rFonts w:eastAsia="Times New Roman" w:cs="Times New Roman"/>
                <w:color w:val="000000"/>
                <w:szCs w:val="24"/>
              </w:rPr>
              <w:t>El usuario administrativo guarda los cambios realizados.</w:t>
            </w:r>
          </w:p>
        </w:tc>
        <w:tc>
          <w:tcPr>
            <w:tcW w:w="398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3.1 El sistema actualiza la información ingresada a los datos del medicamento.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084"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398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067"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del medicamento no son correctos, el usuario administrativo puede cancelar el proceso.</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4"/>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99"/>
        </w:trPr>
        <w:tc>
          <w:tcPr>
            <w:tcW w:w="2126"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067"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E534AF" w:rsidRDefault="00E534AF" w:rsidP="000C051F"/>
    <w:p w:rsidR="00E534AF" w:rsidRDefault="00E534AF" w:rsidP="000C051F"/>
    <w:p w:rsidR="00E534AF" w:rsidRDefault="00E534AF" w:rsidP="000C051F"/>
    <w:p w:rsidR="00E534AF" w:rsidRDefault="00E534AF" w:rsidP="000C051F"/>
    <w:p w:rsidR="00E534AF" w:rsidRPr="002A6D39" w:rsidRDefault="00E534AF" w:rsidP="000C051F">
      <w:pPr>
        <w:rPr>
          <w:b/>
        </w:rPr>
      </w:pPr>
      <w:r w:rsidRPr="002A6D39">
        <w:rPr>
          <w:b/>
        </w:rPr>
        <w:t>Descripción del caso de uso: Actualizar cita</w:t>
      </w:r>
    </w:p>
    <w:p w:rsidR="002A6D39" w:rsidRPr="00E534AF" w:rsidRDefault="002A6D39" w:rsidP="000C051F"/>
    <w:tbl>
      <w:tblPr>
        <w:tblW w:w="9260" w:type="dxa"/>
        <w:tblInd w:w="118" w:type="dxa"/>
        <w:tblLook w:val="04A0" w:firstRow="1" w:lastRow="0" w:firstColumn="1" w:lastColumn="0" w:noHBand="0" w:noVBand="1"/>
      </w:tblPr>
      <w:tblGrid>
        <w:gridCol w:w="2141"/>
        <w:gridCol w:w="3107"/>
        <w:gridCol w:w="4012"/>
      </w:tblGrid>
      <w:tr w:rsidR="00E534AF" w:rsidRPr="00E534AF" w:rsidTr="00E534AF">
        <w:trPr>
          <w:trHeight w:val="303"/>
        </w:trPr>
        <w:tc>
          <w:tcPr>
            <w:tcW w:w="214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Nombre Caso de Uso</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Actualizar cita</w:t>
            </w: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Evento Disparador</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Breve descripción</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usuario administrativo o el paciente desea modificar la información relacionada a una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303"/>
        </w:trPr>
        <w:tc>
          <w:tcPr>
            <w:tcW w:w="2141" w:type="dxa"/>
            <w:tcBorders>
              <w:top w:val="nil"/>
              <w:left w:val="single" w:sz="8" w:space="0" w:color="auto"/>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Actores</w:t>
            </w:r>
          </w:p>
        </w:tc>
        <w:tc>
          <w:tcPr>
            <w:tcW w:w="7119" w:type="dxa"/>
            <w:gridSpan w:val="2"/>
            <w:tcBorders>
              <w:top w:val="single" w:sz="8" w:space="0" w:color="auto"/>
              <w:left w:val="nil"/>
              <w:bottom w:val="single" w:sz="8" w:space="0" w:color="auto"/>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Usuario Administrativo, paciente</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Casos de Uso Relacionados</w:t>
            </w:r>
          </w:p>
        </w:tc>
        <w:tc>
          <w:tcPr>
            <w:tcW w:w="711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Registrar paciente, Registrar cita</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vMerge/>
            <w:tcBorders>
              <w:top w:val="single" w:sz="8" w:space="0" w:color="auto"/>
              <w:left w:val="single" w:sz="8" w:space="0" w:color="auto"/>
              <w:bottom w:val="single" w:sz="8" w:space="0" w:color="000000"/>
              <w:right w:val="single" w:sz="8" w:space="0" w:color="000000"/>
            </w:tcBorders>
            <w:vAlign w:val="center"/>
            <w:hideMark/>
          </w:tcPr>
          <w:p w:rsidR="00E534AF" w:rsidRPr="00E534AF" w:rsidRDefault="00E534AF" w:rsidP="00E534AF">
            <w:pPr>
              <w:spacing w:after="0" w:line="240" w:lineRule="auto"/>
              <w:rPr>
                <w:rFonts w:eastAsia="Times New Roman" w:cs="Times New Roman"/>
                <w:color w:val="000000"/>
                <w:szCs w:val="24"/>
              </w:rPr>
            </w:pPr>
          </w:p>
        </w:tc>
      </w:tr>
      <w:tr w:rsidR="00E534AF" w:rsidRPr="00E534AF" w:rsidTr="00E534AF">
        <w:trPr>
          <w:trHeight w:val="289"/>
        </w:trPr>
        <w:tc>
          <w:tcPr>
            <w:tcW w:w="2141" w:type="dxa"/>
            <w:tcBorders>
              <w:top w:val="nil"/>
              <w:left w:val="single" w:sz="8" w:space="0" w:color="auto"/>
              <w:bottom w:val="nil"/>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Partes Interesadas</w:t>
            </w:r>
          </w:p>
        </w:tc>
        <w:tc>
          <w:tcPr>
            <w:tcW w:w="7119" w:type="dxa"/>
            <w:gridSpan w:val="2"/>
            <w:tcBorders>
              <w:top w:val="single" w:sz="8" w:space="0" w:color="auto"/>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Paciente, Doctor, secretaria</w:t>
            </w:r>
          </w:p>
        </w:tc>
      </w:tr>
      <w:tr w:rsidR="00E534AF" w:rsidRPr="00E534AF" w:rsidTr="00E534AF">
        <w:trPr>
          <w:trHeight w:val="289"/>
        </w:trPr>
        <w:tc>
          <w:tcPr>
            <w:tcW w:w="214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Precondiciones</w:t>
            </w:r>
          </w:p>
        </w:tc>
        <w:tc>
          <w:tcPr>
            <w:tcW w:w="7119" w:type="dxa"/>
            <w:gridSpan w:val="2"/>
            <w:tcBorders>
              <w:top w:val="single" w:sz="4" w:space="0" w:color="auto"/>
              <w:left w:val="nil"/>
              <w:bottom w:val="nil"/>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paciente debe estar registrado en el sistema.</w:t>
            </w:r>
          </w:p>
        </w:tc>
      </w:tr>
      <w:tr w:rsidR="00E534AF" w:rsidRPr="00E534AF" w:rsidTr="00E534AF">
        <w:trPr>
          <w:trHeight w:val="289"/>
        </w:trPr>
        <w:tc>
          <w:tcPr>
            <w:tcW w:w="2141" w:type="dxa"/>
            <w:vMerge/>
            <w:tcBorders>
              <w:top w:val="single" w:sz="4" w:space="0" w:color="auto"/>
              <w:left w:val="single" w:sz="4" w:space="0" w:color="auto"/>
              <w:bottom w:val="single" w:sz="4" w:space="0" w:color="000000"/>
              <w:right w:val="single" w:sz="4"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4" w:space="0" w:color="auto"/>
              <w:right w:val="single" w:sz="4"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La cita debe estar registrada en el sistema.</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Post-condiciones</w:t>
            </w: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El sistema debe verificar que la fecha y hora sean válidas.</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Se debe mostrar un mensaje que se han actualizado los datos de la cita.</w:t>
            </w:r>
          </w:p>
        </w:tc>
      </w:tr>
      <w:tr w:rsidR="00E534AF" w:rsidRPr="00E534AF" w:rsidTr="00E534AF">
        <w:trPr>
          <w:trHeight w:val="303"/>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Flujo de Eventos</w:t>
            </w:r>
          </w:p>
        </w:tc>
        <w:tc>
          <w:tcPr>
            <w:tcW w:w="3107" w:type="dxa"/>
            <w:tcBorders>
              <w:top w:val="single" w:sz="8" w:space="0" w:color="auto"/>
              <w:left w:val="nil"/>
              <w:bottom w:val="single" w:sz="8" w:space="0" w:color="auto"/>
              <w:right w:val="nil"/>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Actor</w:t>
            </w:r>
          </w:p>
        </w:tc>
        <w:tc>
          <w:tcPr>
            <w:tcW w:w="4012" w:type="dxa"/>
            <w:tcBorders>
              <w:top w:val="single" w:sz="4" w:space="0" w:color="auto"/>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Sistema</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 El usuario introduce los datos de la cita.</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El sistema muestra la pantalla para buscar la cita deseada.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 El usuario selecciona la cita a actualizar</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2.1 El sistema muestra los datos de la cita seleccionada.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3. El usuario realiza los cambios de la cita.</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Pr>
                <w:rFonts w:eastAsia="Times New Roman" w:cs="Times New Roman"/>
                <w:color w:val="000000"/>
                <w:szCs w:val="24"/>
              </w:rPr>
              <w:t xml:space="preserve">3.1 El sistema verifica si </w:t>
            </w:r>
            <w:proofErr w:type="gramStart"/>
            <w:r>
              <w:rPr>
                <w:rFonts w:eastAsia="Times New Roman" w:cs="Times New Roman"/>
                <w:color w:val="000000"/>
                <w:szCs w:val="24"/>
              </w:rPr>
              <w:t xml:space="preserve">la </w:t>
            </w:r>
            <w:r w:rsidRPr="00E534AF">
              <w:rPr>
                <w:rFonts w:eastAsia="Times New Roman" w:cs="Times New Roman"/>
                <w:color w:val="000000"/>
                <w:szCs w:val="24"/>
              </w:rPr>
              <w:t xml:space="preserve"> fecha</w:t>
            </w:r>
            <w:proofErr w:type="gramEnd"/>
            <w:r w:rsidRPr="00E534AF">
              <w:rPr>
                <w:rFonts w:eastAsia="Times New Roman" w:cs="Times New Roman"/>
                <w:color w:val="000000"/>
                <w:szCs w:val="24"/>
              </w:rPr>
              <w:t xml:space="preserve"> y hora son válidas.</w:t>
            </w:r>
          </w:p>
        </w:tc>
      </w:tr>
      <w:tr w:rsidR="00E534AF" w:rsidRPr="00E534AF" w:rsidTr="00E534AF">
        <w:trPr>
          <w:trHeight w:val="578"/>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bottom"/>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 El usuario administrativo guarda los cambios realizados.</w:t>
            </w:r>
          </w:p>
        </w:tc>
        <w:tc>
          <w:tcPr>
            <w:tcW w:w="4012" w:type="dxa"/>
            <w:tcBorders>
              <w:top w:val="nil"/>
              <w:left w:val="nil"/>
              <w:bottom w:val="nil"/>
              <w:right w:val="single" w:sz="8" w:space="0" w:color="auto"/>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4.1 El sistema actualiza la información ingresada en los datos de la cita.</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nil"/>
              <w:right w:val="single" w:sz="8" w:space="0" w:color="000000"/>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nil"/>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3107"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c>
          <w:tcPr>
            <w:tcW w:w="4012" w:type="dxa"/>
            <w:tcBorders>
              <w:top w:val="nil"/>
              <w:left w:val="nil"/>
              <w:bottom w:val="single" w:sz="8" w:space="0" w:color="auto"/>
              <w:right w:val="single" w:sz="8" w:space="0" w:color="auto"/>
            </w:tcBorders>
            <w:shd w:val="clear" w:color="auto" w:fill="auto"/>
            <w:vAlign w:val="center"/>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val="restart"/>
            <w:tcBorders>
              <w:top w:val="nil"/>
              <w:left w:val="single" w:sz="8" w:space="0" w:color="auto"/>
              <w:bottom w:val="single" w:sz="8" w:space="0" w:color="000000"/>
              <w:right w:val="single" w:sz="8" w:space="0" w:color="auto"/>
            </w:tcBorders>
            <w:shd w:val="clear" w:color="auto" w:fill="auto"/>
            <w:vAlign w:val="center"/>
            <w:hideMark/>
          </w:tcPr>
          <w:p w:rsidR="00E534AF" w:rsidRPr="00E534AF" w:rsidRDefault="00E534AF" w:rsidP="00E534AF">
            <w:pPr>
              <w:spacing w:after="0" w:line="240" w:lineRule="auto"/>
              <w:jc w:val="center"/>
              <w:rPr>
                <w:rFonts w:eastAsia="Times New Roman" w:cs="Times New Roman"/>
                <w:b/>
                <w:bCs/>
                <w:color w:val="000000"/>
                <w:szCs w:val="24"/>
              </w:rPr>
            </w:pPr>
            <w:r w:rsidRPr="00E534AF">
              <w:rPr>
                <w:rFonts w:eastAsia="Times New Roman" w:cs="Times New Roman"/>
                <w:b/>
                <w:bCs/>
                <w:color w:val="000000"/>
                <w:szCs w:val="24"/>
              </w:rPr>
              <w:t>Condiciones de excepción</w:t>
            </w:r>
          </w:p>
        </w:tc>
        <w:tc>
          <w:tcPr>
            <w:tcW w:w="7119" w:type="dxa"/>
            <w:gridSpan w:val="2"/>
            <w:tcBorders>
              <w:top w:val="single" w:sz="8" w:space="0" w:color="auto"/>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1.1. Si los datos de la cita no son correctos, el usuario puede cancelar el proceso.</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289"/>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nil"/>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r w:rsidR="00E534AF" w:rsidRPr="00E534AF" w:rsidTr="00E534AF">
        <w:trPr>
          <w:trHeight w:val="303"/>
        </w:trPr>
        <w:tc>
          <w:tcPr>
            <w:tcW w:w="2141" w:type="dxa"/>
            <w:vMerge/>
            <w:tcBorders>
              <w:top w:val="nil"/>
              <w:left w:val="single" w:sz="8" w:space="0" w:color="auto"/>
              <w:bottom w:val="single" w:sz="8" w:space="0" w:color="000000"/>
              <w:right w:val="single" w:sz="8" w:space="0" w:color="auto"/>
            </w:tcBorders>
            <w:vAlign w:val="center"/>
            <w:hideMark/>
          </w:tcPr>
          <w:p w:rsidR="00E534AF" w:rsidRPr="00E534AF" w:rsidRDefault="00E534AF" w:rsidP="00E534AF">
            <w:pPr>
              <w:spacing w:after="0" w:line="240" w:lineRule="auto"/>
              <w:rPr>
                <w:rFonts w:eastAsia="Times New Roman" w:cs="Times New Roman"/>
                <w:b/>
                <w:bCs/>
                <w:color w:val="000000"/>
                <w:szCs w:val="24"/>
              </w:rPr>
            </w:pPr>
          </w:p>
        </w:tc>
        <w:tc>
          <w:tcPr>
            <w:tcW w:w="7119" w:type="dxa"/>
            <w:gridSpan w:val="2"/>
            <w:tcBorders>
              <w:top w:val="nil"/>
              <w:left w:val="nil"/>
              <w:bottom w:val="single" w:sz="8" w:space="0" w:color="auto"/>
              <w:right w:val="single" w:sz="8" w:space="0" w:color="000000"/>
            </w:tcBorders>
            <w:shd w:val="clear" w:color="auto" w:fill="auto"/>
            <w:hideMark/>
          </w:tcPr>
          <w:p w:rsidR="00E534AF" w:rsidRPr="00E534AF" w:rsidRDefault="00E534AF" w:rsidP="00E534AF">
            <w:pPr>
              <w:spacing w:after="0" w:line="240" w:lineRule="auto"/>
              <w:rPr>
                <w:rFonts w:eastAsia="Times New Roman" w:cs="Times New Roman"/>
                <w:color w:val="000000"/>
                <w:szCs w:val="24"/>
              </w:rPr>
            </w:pPr>
            <w:r w:rsidRPr="00E534AF">
              <w:rPr>
                <w:rFonts w:eastAsia="Times New Roman" w:cs="Times New Roman"/>
                <w:color w:val="000000"/>
                <w:szCs w:val="24"/>
              </w:rPr>
              <w:t> </w:t>
            </w:r>
          </w:p>
        </w:tc>
      </w:tr>
    </w:tbl>
    <w:p w:rsidR="00E534AF" w:rsidRDefault="00E534AF" w:rsidP="000C051F"/>
    <w:p w:rsidR="006321F7" w:rsidRDefault="006321F7" w:rsidP="000C051F"/>
    <w:p w:rsidR="006321F7" w:rsidRDefault="006321F7" w:rsidP="000C051F"/>
    <w:p w:rsidR="006321F7" w:rsidRDefault="006321F7" w:rsidP="000C051F"/>
    <w:p w:rsidR="006321F7" w:rsidRDefault="006321F7" w:rsidP="000C051F"/>
    <w:p w:rsidR="006321F7" w:rsidRPr="002A6D39" w:rsidRDefault="006321F7" w:rsidP="000C051F">
      <w:pPr>
        <w:rPr>
          <w:rFonts w:cs="Times New Roman"/>
          <w:b/>
          <w:szCs w:val="24"/>
        </w:rPr>
      </w:pPr>
      <w:r w:rsidRPr="002A6D39">
        <w:rPr>
          <w:rFonts w:cs="Times New Roman"/>
          <w:b/>
          <w:szCs w:val="24"/>
        </w:rPr>
        <w:t>Descripción del caso de uso: Asignar estudio</w:t>
      </w:r>
    </w:p>
    <w:p w:rsidR="002A6D39" w:rsidRPr="006321F7" w:rsidRDefault="002A6D39" w:rsidP="000C051F">
      <w:pPr>
        <w:rPr>
          <w:rFonts w:cs="Times New Roman"/>
          <w:szCs w:val="24"/>
        </w:rPr>
      </w:pPr>
    </w:p>
    <w:tbl>
      <w:tblPr>
        <w:tblW w:w="9165" w:type="dxa"/>
        <w:tblInd w:w="118" w:type="dxa"/>
        <w:tblLook w:val="04A0" w:firstRow="1" w:lastRow="0" w:firstColumn="1" w:lastColumn="0" w:noHBand="0" w:noVBand="1"/>
      </w:tblPr>
      <w:tblGrid>
        <w:gridCol w:w="2131"/>
        <w:gridCol w:w="3070"/>
        <w:gridCol w:w="3964"/>
      </w:tblGrid>
      <w:tr w:rsidR="006321F7" w:rsidRPr="006321F7" w:rsidTr="006321F7">
        <w:trPr>
          <w:trHeight w:val="295"/>
        </w:trPr>
        <w:tc>
          <w:tcPr>
            <w:tcW w:w="213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estudio</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estudios</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estudio(s) que va(n) a ser asignado(s) al paciente</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3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estudio</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6321F7">
        <w:trPr>
          <w:trHeight w:val="295"/>
        </w:trPr>
        <w:tc>
          <w:tcPr>
            <w:tcW w:w="2131"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34"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estudio debe estar registrado en el sistema</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70"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562"/>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estudio(s) requerido(s) a asignar</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6321F7">
        <w:trPr>
          <w:trHeight w:val="844"/>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64"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70"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34"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81"/>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95"/>
        </w:trPr>
        <w:tc>
          <w:tcPr>
            <w:tcW w:w="2131"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34"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bl>
    <w:p w:rsidR="006321F7" w:rsidRDefault="006321F7" w:rsidP="000C051F"/>
    <w:p w:rsidR="006321F7" w:rsidRDefault="006321F7" w:rsidP="000C051F"/>
    <w:p w:rsidR="006321F7" w:rsidRDefault="006321F7" w:rsidP="000C051F"/>
    <w:p w:rsidR="006321F7" w:rsidRDefault="006321F7" w:rsidP="000C051F"/>
    <w:p w:rsidR="002A6D39" w:rsidRDefault="002A6D39" w:rsidP="000C051F"/>
    <w:p w:rsidR="006321F7" w:rsidRPr="002A6D39" w:rsidRDefault="006321F7" w:rsidP="000C051F">
      <w:pPr>
        <w:rPr>
          <w:b/>
        </w:rPr>
      </w:pPr>
      <w:r w:rsidRPr="002A6D39">
        <w:rPr>
          <w:b/>
        </w:rPr>
        <w:t xml:space="preserve">Descripción del caso de uso: </w:t>
      </w:r>
      <w:r w:rsidR="002A6D39" w:rsidRPr="002A6D39">
        <w:rPr>
          <w:b/>
        </w:rPr>
        <w:t>Asignar medicamento</w:t>
      </w:r>
    </w:p>
    <w:p w:rsidR="002A6D39" w:rsidRDefault="002A6D39" w:rsidP="000C051F"/>
    <w:tbl>
      <w:tblPr>
        <w:tblW w:w="9204" w:type="dxa"/>
        <w:tblInd w:w="118" w:type="dxa"/>
        <w:tblLook w:val="04A0" w:firstRow="1" w:lastRow="0" w:firstColumn="1" w:lastColumn="0" w:noHBand="0" w:noVBand="1"/>
      </w:tblPr>
      <w:tblGrid>
        <w:gridCol w:w="2123"/>
        <w:gridCol w:w="3058"/>
        <w:gridCol w:w="4023"/>
      </w:tblGrid>
      <w:tr w:rsidR="006321F7" w:rsidRPr="006321F7" w:rsidTr="00E87A0C">
        <w:trPr>
          <w:trHeight w:val="284"/>
        </w:trPr>
        <w:tc>
          <w:tcPr>
            <w:tcW w:w="212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7081"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medicamento</w:t>
            </w:r>
          </w:p>
        </w:tc>
      </w:tr>
      <w:tr w:rsidR="006321F7" w:rsidRPr="006321F7" w:rsidTr="00E87A0C">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7081"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le va a asignar uno o varios medicamentos a un paciente</w:t>
            </w:r>
          </w:p>
        </w:tc>
      </w:tr>
      <w:tr w:rsidR="006321F7" w:rsidRPr="006321F7" w:rsidTr="00E87A0C">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708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medicamento(s) que van a ser asignado(s) al paciente</w:t>
            </w:r>
          </w:p>
        </w:tc>
      </w:tr>
      <w:tr w:rsidR="006321F7" w:rsidRPr="006321F7" w:rsidTr="00E87A0C">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81"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E87A0C">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7081"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r>
      <w:tr w:rsidR="006321F7" w:rsidRPr="006321F7" w:rsidTr="00E87A0C">
        <w:trPr>
          <w:trHeight w:val="276"/>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708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medicamento</w:t>
            </w:r>
          </w:p>
        </w:tc>
      </w:tr>
      <w:tr w:rsidR="006321F7" w:rsidRPr="006321F7" w:rsidTr="00E87A0C">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81" w:type="dxa"/>
            <w:gridSpan w:val="2"/>
            <w:vMerge/>
            <w:tcBorders>
              <w:top w:val="single" w:sz="8" w:space="0" w:color="auto"/>
              <w:left w:val="single" w:sz="8" w:space="0" w:color="auto"/>
              <w:bottom w:val="single" w:sz="8" w:space="0" w:color="000000"/>
              <w:right w:val="single" w:sz="8" w:space="0" w:color="000000"/>
            </w:tcBorders>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E87A0C">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7081"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r>
      <w:tr w:rsidR="006321F7" w:rsidRPr="006321F7" w:rsidTr="00E87A0C">
        <w:trPr>
          <w:trHeight w:val="284"/>
        </w:trPr>
        <w:tc>
          <w:tcPr>
            <w:tcW w:w="2123"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7081" w:type="dxa"/>
            <w:gridSpan w:val="2"/>
            <w:tcBorders>
              <w:top w:val="single" w:sz="8" w:space="0" w:color="auto"/>
              <w:left w:val="nil"/>
              <w:bottom w:val="single" w:sz="8" w:space="0" w:color="auto"/>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medicamento debe estar registrado en el sistema</w:t>
            </w:r>
          </w:p>
        </w:tc>
      </w:tr>
      <w:tr w:rsidR="006321F7" w:rsidRPr="006321F7" w:rsidTr="00E87A0C">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7081"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81"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84"/>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58"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4023"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E87A0C">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4023"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E87A0C">
        <w:trPr>
          <w:trHeight w:val="541"/>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el(los) medicamento(s) requerido(s) a asignar</w:t>
            </w:r>
          </w:p>
        </w:tc>
        <w:tc>
          <w:tcPr>
            <w:tcW w:w="4023"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estudios.</w:t>
            </w:r>
          </w:p>
        </w:tc>
      </w:tr>
      <w:tr w:rsidR="006321F7" w:rsidRPr="006321F7" w:rsidTr="00E87A0C">
        <w:trPr>
          <w:trHeight w:val="812"/>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4023"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estudios.</w:t>
            </w:r>
          </w:p>
        </w:tc>
      </w:tr>
      <w:tr w:rsidR="006321F7" w:rsidRPr="006321F7" w:rsidTr="00E87A0C">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nil"/>
              <w:right w:val="single" w:sz="8" w:space="0" w:color="000000"/>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4023"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3058"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4023"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70"/>
        </w:trPr>
        <w:tc>
          <w:tcPr>
            <w:tcW w:w="2123" w:type="dxa"/>
            <w:vMerge w:val="restart"/>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7081" w:type="dxa"/>
            <w:gridSpan w:val="2"/>
            <w:tcBorders>
              <w:top w:val="single" w:sz="8" w:space="0" w:color="auto"/>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81"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eastAsia="Times New Roman" w:cs="Times New Roman"/>
                <w:b/>
                <w:bCs/>
                <w:color w:val="000000"/>
                <w:szCs w:val="24"/>
              </w:rPr>
            </w:pPr>
          </w:p>
        </w:tc>
        <w:tc>
          <w:tcPr>
            <w:tcW w:w="7081"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70"/>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81" w:type="dxa"/>
            <w:gridSpan w:val="2"/>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E87A0C">
        <w:trPr>
          <w:trHeight w:val="284"/>
        </w:trPr>
        <w:tc>
          <w:tcPr>
            <w:tcW w:w="2123" w:type="dxa"/>
            <w:vMerge/>
            <w:tcBorders>
              <w:top w:val="nil"/>
              <w:left w:val="single" w:sz="8" w:space="0" w:color="auto"/>
              <w:bottom w:val="single" w:sz="8" w:space="0" w:color="000000"/>
              <w:right w:val="single" w:sz="8" w:space="0" w:color="auto"/>
            </w:tcBorders>
            <w:vAlign w:val="center"/>
            <w:hideMark/>
          </w:tcPr>
          <w:p w:rsidR="006321F7" w:rsidRPr="006321F7" w:rsidRDefault="006321F7" w:rsidP="006321F7">
            <w:pPr>
              <w:spacing w:after="0" w:line="240" w:lineRule="auto"/>
              <w:rPr>
                <w:rFonts w:ascii="Calibri" w:eastAsia="Times New Roman" w:hAnsi="Calibri" w:cs="Times New Roman"/>
                <w:b/>
                <w:bCs/>
                <w:color w:val="000000"/>
              </w:rPr>
            </w:pPr>
          </w:p>
        </w:tc>
        <w:tc>
          <w:tcPr>
            <w:tcW w:w="7081" w:type="dxa"/>
            <w:gridSpan w:val="2"/>
            <w:tcBorders>
              <w:top w:val="nil"/>
              <w:left w:val="nil"/>
              <w:bottom w:val="single" w:sz="8" w:space="0" w:color="auto"/>
              <w:right w:val="single" w:sz="8" w:space="0" w:color="000000"/>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Default="006321F7" w:rsidP="000C051F"/>
    <w:p w:rsidR="006321F7" w:rsidRPr="002A6D39" w:rsidRDefault="006321F7" w:rsidP="000C051F">
      <w:pPr>
        <w:rPr>
          <w:b/>
        </w:rPr>
      </w:pPr>
      <w:r w:rsidRPr="002A6D39">
        <w:rPr>
          <w:b/>
        </w:rPr>
        <w:t>Descripción del caso de uso: Asignar procedimiento</w:t>
      </w:r>
    </w:p>
    <w:p w:rsidR="002A6D39" w:rsidRDefault="002A6D39" w:rsidP="000C051F"/>
    <w:tbl>
      <w:tblPr>
        <w:tblW w:w="9148" w:type="dxa"/>
        <w:tblInd w:w="118" w:type="dxa"/>
        <w:tblLook w:val="04A0" w:firstRow="1" w:lastRow="0" w:firstColumn="1" w:lastColumn="0" w:noHBand="0" w:noVBand="1"/>
      </w:tblPr>
      <w:tblGrid>
        <w:gridCol w:w="2127"/>
        <w:gridCol w:w="3064"/>
        <w:gridCol w:w="3957"/>
      </w:tblGrid>
      <w:tr w:rsidR="006321F7" w:rsidRPr="006321F7" w:rsidTr="006321F7">
        <w:trPr>
          <w:trHeight w:val="204"/>
        </w:trPr>
        <w:tc>
          <w:tcPr>
            <w:tcW w:w="212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Nombre Caso de Uso</w:t>
            </w:r>
          </w:p>
        </w:tc>
        <w:tc>
          <w:tcPr>
            <w:tcW w:w="3064" w:type="dxa"/>
            <w:tcBorders>
              <w:top w:val="single" w:sz="8" w:space="0" w:color="auto"/>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Asignar procedimiento</w:t>
            </w:r>
          </w:p>
        </w:tc>
        <w:tc>
          <w:tcPr>
            <w:tcW w:w="3957" w:type="dxa"/>
            <w:tcBorders>
              <w:top w:val="single" w:sz="8" w:space="0" w:color="auto"/>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Evento Disparador</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requiere que el paciente se realice uno o varios procedimientos</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Breve descripción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doctor debe buscar en el sistema el(los) procedimiento(s) a ser asignado(s) a un paciente</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Actores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Casos de Uso Relacionados</w:t>
            </w:r>
          </w:p>
        </w:tc>
        <w:tc>
          <w:tcPr>
            <w:tcW w:w="3064" w:type="dxa"/>
            <w:tcBorders>
              <w:top w:val="nil"/>
              <w:left w:val="nil"/>
              <w:bottom w:val="nil"/>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Registrar paciente, registrar procedimiento</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000000"/>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Partes Interesadas</w:t>
            </w:r>
          </w:p>
        </w:tc>
        <w:tc>
          <w:tcPr>
            <w:tcW w:w="3064" w:type="dxa"/>
            <w:tcBorders>
              <w:top w:val="nil"/>
              <w:left w:val="nil"/>
              <w:bottom w:val="single" w:sz="8"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Paciente, Doctor</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04"/>
        </w:trPr>
        <w:tc>
          <w:tcPr>
            <w:tcW w:w="2127" w:type="dxa"/>
            <w:tcBorders>
              <w:top w:val="nil"/>
              <w:left w:val="single" w:sz="8" w:space="0" w:color="auto"/>
              <w:bottom w:val="single" w:sz="4"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Precondiciones</w:t>
            </w:r>
          </w:p>
        </w:tc>
        <w:tc>
          <w:tcPr>
            <w:tcW w:w="3064" w:type="dxa"/>
            <w:tcBorders>
              <w:top w:val="nil"/>
              <w:left w:val="nil"/>
              <w:bottom w:val="single" w:sz="4" w:space="0" w:color="auto"/>
              <w:right w:val="nil"/>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El paciente debe estar registrado en el sistema. El procedimiento debe estar registrada en el sistema</w:t>
            </w:r>
          </w:p>
        </w:tc>
        <w:tc>
          <w:tcPr>
            <w:tcW w:w="3957" w:type="dxa"/>
            <w:tcBorders>
              <w:top w:val="nil"/>
              <w:left w:val="nil"/>
              <w:bottom w:val="single" w:sz="4"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194"/>
        </w:trPr>
        <w:tc>
          <w:tcPr>
            <w:tcW w:w="2127" w:type="dxa"/>
            <w:tcBorders>
              <w:top w:val="single" w:sz="4" w:space="0" w:color="auto"/>
              <w:left w:val="single" w:sz="4" w:space="0" w:color="auto"/>
              <w:bottom w:val="single" w:sz="4"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Post-condiciones</w:t>
            </w:r>
          </w:p>
        </w:tc>
        <w:tc>
          <w:tcPr>
            <w:tcW w:w="3064" w:type="dxa"/>
            <w:tcBorders>
              <w:top w:val="single" w:sz="4" w:space="0" w:color="auto"/>
              <w:left w:val="nil"/>
              <w:bottom w:val="single" w:sz="4" w:space="0" w:color="auto"/>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single" w:sz="4" w:space="0" w:color="auto"/>
              <w:left w:val="nil"/>
              <w:bottom w:val="single" w:sz="4" w:space="0" w:color="auto"/>
              <w:right w:val="single" w:sz="4"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E87A0C">
        <w:trPr>
          <w:trHeight w:val="204"/>
        </w:trPr>
        <w:tc>
          <w:tcPr>
            <w:tcW w:w="2127" w:type="dxa"/>
            <w:tcBorders>
              <w:top w:val="single" w:sz="4" w:space="0" w:color="auto"/>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Flujo de Eventos</w:t>
            </w:r>
          </w:p>
        </w:tc>
        <w:tc>
          <w:tcPr>
            <w:tcW w:w="3064" w:type="dxa"/>
            <w:tcBorders>
              <w:top w:val="single" w:sz="4" w:space="0" w:color="auto"/>
              <w:left w:val="nil"/>
              <w:bottom w:val="single" w:sz="8" w:space="0" w:color="auto"/>
              <w:right w:val="nil"/>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Actor</w:t>
            </w:r>
          </w:p>
        </w:tc>
        <w:tc>
          <w:tcPr>
            <w:tcW w:w="3957" w:type="dxa"/>
            <w:tcBorders>
              <w:top w:val="single" w:sz="4" w:space="0" w:color="auto"/>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Sistema</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 El usuario administrativo introduce los datos del paciente</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1.1 el sistema muestra la pantalla para buscar y seleccionar el paciente deseado.</w:t>
            </w:r>
          </w:p>
        </w:tc>
      </w:tr>
      <w:tr w:rsidR="006321F7" w:rsidRPr="006321F7" w:rsidTr="006321F7">
        <w:trPr>
          <w:trHeight w:val="389"/>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 El usuario administrativo busca el (los) procedimiento(s) requerido(s) a asignar</w:t>
            </w:r>
          </w:p>
        </w:tc>
        <w:tc>
          <w:tcPr>
            <w:tcW w:w="3957" w:type="dxa"/>
            <w:tcBorders>
              <w:top w:val="nil"/>
              <w:left w:val="nil"/>
              <w:bottom w:val="nil"/>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2.1 El sistema muestra un listado de los procedimientos.</w:t>
            </w:r>
          </w:p>
        </w:tc>
      </w:tr>
      <w:tr w:rsidR="006321F7" w:rsidRPr="006321F7" w:rsidTr="006321F7">
        <w:trPr>
          <w:trHeight w:val="58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nil"/>
              <w:right w:val="single" w:sz="8" w:space="0" w:color="000000"/>
            </w:tcBorders>
            <w:shd w:val="clear" w:color="auto" w:fill="auto"/>
            <w:vAlign w:val="bottom"/>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w:t>
            </w:r>
            <w:r>
              <w:rPr>
                <w:rFonts w:eastAsia="Times New Roman" w:cs="Times New Roman"/>
                <w:color w:val="000000"/>
                <w:szCs w:val="24"/>
              </w:rPr>
              <w:t xml:space="preserve"> </w:t>
            </w:r>
            <w:r w:rsidRPr="006321F7">
              <w:rPr>
                <w:rFonts w:eastAsia="Times New Roman" w:cs="Times New Roman"/>
                <w:color w:val="000000"/>
                <w:szCs w:val="24"/>
              </w:rPr>
              <w:t>El usuario administrativo guarda los cambios realizados.</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3.1 El sistema actualiza la información en el historial clínico del paciente e imprime una hoja para los procedimientos.</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 </w:t>
            </w:r>
          </w:p>
        </w:tc>
        <w:tc>
          <w:tcPr>
            <w:tcW w:w="3064"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rPr>
                <w:rFonts w:eastAsia="Times New Roman" w:cs="Times New Roman"/>
                <w:color w:val="000000"/>
                <w:szCs w:val="24"/>
              </w:rPr>
            </w:pPr>
          </w:p>
        </w:tc>
      </w:tr>
      <w:tr w:rsidR="006321F7" w:rsidRPr="006321F7" w:rsidTr="006321F7">
        <w:trPr>
          <w:trHeight w:val="194"/>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eastAsia="Times New Roman" w:cs="Times New Roman"/>
                <w:b/>
                <w:bCs/>
                <w:color w:val="000000"/>
                <w:szCs w:val="24"/>
              </w:rPr>
            </w:pPr>
            <w:r w:rsidRPr="006321F7">
              <w:rPr>
                <w:rFonts w:eastAsia="Times New Roman" w:cs="Times New Roman"/>
                <w:b/>
                <w:bCs/>
                <w:color w:val="000000"/>
                <w:szCs w:val="24"/>
              </w:rPr>
              <w:t>Condiciones de excepción</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eastAsia="Times New Roman" w:cs="Times New Roman"/>
                <w:color w:val="000000"/>
                <w:szCs w:val="24"/>
              </w:rPr>
            </w:pPr>
            <w:r w:rsidRPr="006321F7">
              <w:rPr>
                <w:rFonts w:eastAsia="Times New Roman" w:cs="Times New Roman"/>
                <w:color w:val="000000"/>
                <w:szCs w:val="24"/>
              </w:rPr>
              <w:t> </w:t>
            </w:r>
          </w:p>
        </w:tc>
      </w:tr>
      <w:tr w:rsidR="006321F7" w:rsidRPr="006321F7" w:rsidTr="002A6D39">
        <w:trPr>
          <w:trHeight w:val="107"/>
        </w:trPr>
        <w:tc>
          <w:tcPr>
            <w:tcW w:w="2127" w:type="dxa"/>
            <w:tcBorders>
              <w:top w:val="nil"/>
              <w:left w:val="single" w:sz="8" w:space="0" w:color="auto"/>
              <w:bottom w:val="nil"/>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nil"/>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nil"/>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r w:rsidR="006321F7" w:rsidRPr="006321F7" w:rsidTr="006321F7">
        <w:trPr>
          <w:trHeight w:val="204"/>
        </w:trPr>
        <w:tc>
          <w:tcPr>
            <w:tcW w:w="2127" w:type="dxa"/>
            <w:tcBorders>
              <w:top w:val="nil"/>
              <w:left w:val="single" w:sz="8" w:space="0" w:color="auto"/>
              <w:bottom w:val="single" w:sz="8" w:space="0" w:color="auto"/>
              <w:right w:val="single" w:sz="8" w:space="0" w:color="auto"/>
            </w:tcBorders>
            <w:shd w:val="clear" w:color="auto" w:fill="auto"/>
            <w:vAlign w:val="center"/>
            <w:hideMark/>
          </w:tcPr>
          <w:p w:rsidR="006321F7" w:rsidRPr="006321F7" w:rsidRDefault="006321F7" w:rsidP="006321F7">
            <w:pPr>
              <w:spacing w:after="0" w:line="240" w:lineRule="auto"/>
              <w:jc w:val="center"/>
              <w:rPr>
                <w:rFonts w:ascii="Calibri" w:eastAsia="Times New Roman" w:hAnsi="Calibri" w:cs="Times New Roman"/>
                <w:b/>
                <w:bCs/>
                <w:color w:val="000000"/>
              </w:rPr>
            </w:pPr>
            <w:r w:rsidRPr="006321F7">
              <w:rPr>
                <w:rFonts w:ascii="Calibri" w:eastAsia="Times New Roman" w:hAnsi="Calibri" w:cs="Times New Roman"/>
                <w:b/>
                <w:bCs/>
                <w:color w:val="000000"/>
                <w:sz w:val="22"/>
              </w:rPr>
              <w:t> </w:t>
            </w:r>
          </w:p>
        </w:tc>
        <w:tc>
          <w:tcPr>
            <w:tcW w:w="3064" w:type="dxa"/>
            <w:tcBorders>
              <w:top w:val="nil"/>
              <w:left w:val="nil"/>
              <w:bottom w:val="single" w:sz="8" w:space="0" w:color="auto"/>
              <w:right w:val="nil"/>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c>
          <w:tcPr>
            <w:tcW w:w="3957" w:type="dxa"/>
            <w:tcBorders>
              <w:top w:val="nil"/>
              <w:left w:val="nil"/>
              <w:bottom w:val="single" w:sz="8" w:space="0" w:color="auto"/>
              <w:right w:val="single" w:sz="8" w:space="0" w:color="auto"/>
            </w:tcBorders>
            <w:shd w:val="clear" w:color="auto" w:fill="auto"/>
            <w:hideMark/>
          </w:tcPr>
          <w:p w:rsidR="006321F7" w:rsidRPr="006321F7" w:rsidRDefault="006321F7" w:rsidP="006321F7">
            <w:pPr>
              <w:spacing w:after="0" w:line="240" w:lineRule="auto"/>
              <w:rPr>
                <w:rFonts w:ascii="Calibri" w:eastAsia="Times New Roman" w:hAnsi="Calibri" w:cs="Times New Roman"/>
                <w:color w:val="000000"/>
              </w:rPr>
            </w:pPr>
            <w:r w:rsidRPr="006321F7">
              <w:rPr>
                <w:rFonts w:ascii="Calibri" w:eastAsia="Times New Roman" w:hAnsi="Calibri" w:cs="Times New Roman"/>
                <w:color w:val="000000"/>
                <w:sz w:val="22"/>
              </w:rPr>
              <w:t> </w:t>
            </w:r>
          </w:p>
        </w:tc>
      </w:tr>
    </w:tbl>
    <w:p w:rsidR="006321F7" w:rsidRDefault="006321F7" w:rsidP="000C051F"/>
    <w:p w:rsidR="002A6D39" w:rsidRDefault="002A6D39" w:rsidP="000C051F">
      <w:pPr>
        <w:rPr>
          <w:rFonts w:cs="Times New Roman"/>
          <w:szCs w:val="24"/>
        </w:rPr>
      </w:pPr>
    </w:p>
    <w:p w:rsidR="002A6D39" w:rsidRDefault="002A6D39" w:rsidP="000C051F">
      <w:pPr>
        <w:rPr>
          <w:rFonts w:cs="Times New Roman"/>
          <w:szCs w:val="24"/>
        </w:rPr>
      </w:pPr>
    </w:p>
    <w:p w:rsidR="00205736" w:rsidRDefault="00205736" w:rsidP="000C051F">
      <w:pPr>
        <w:rPr>
          <w:rFonts w:cs="Times New Roman"/>
          <w:b/>
          <w:szCs w:val="24"/>
        </w:rPr>
      </w:pPr>
      <w:r w:rsidRPr="002A6D39">
        <w:rPr>
          <w:rFonts w:cs="Times New Roman"/>
          <w:b/>
          <w:szCs w:val="24"/>
        </w:rPr>
        <w:t>Descripción del caso de uso:</w:t>
      </w:r>
      <w:r w:rsidR="005F5102" w:rsidRPr="002A6D39">
        <w:rPr>
          <w:rFonts w:cs="Times New Roman"/>
          <w:b/>
          <w:szCs w:val="24"/>
        </w:rPr>
        <w:t xml:space="preserve"> Buscar datos del sistema</w:t>
      </w:r>
    </w:p>
    <w:p w:rsidR="002A6D39" w:rsidRPr="002A6D39" w:rsidRDefault="002A6D39" w:rsidP="000C051F">
      <w:pPr>
        <w:rPr>
          <w:rFonts w:cs="Times New Roman"/>
          <w:b/>
          <w:szCs w:val="24"/>
        </w:rPr>
      </w:pPr>
    </w:p>
    <w:tbl>
      <w:tblPr>
        <w:tblW w:w="9204" w:type="dxa"/>
        <w:tblInd w:w="118" w:type="dxa"/>
        <w:tblLook w:val="04A0" w:firstRow="1" w:lastRow="0" w:firstColumn="1" w:lastColumn="0" w:noHBand="0" w:noVBand="1"/>
      </w:tblPr>
      <w:tblGrid>
        <w:gridCol w:w="2115"/>
        <w:gridCol w:w="3047"/>
        <w:gridCol w:w="4042"/>
      </w:tblGrid>
      <w:tr w:rsidR="00205736" w:rsidRPr="00205736" w:rsidTr="00E87A0C">
        <w:trPr>
          <w:trHeight w:val="290"/>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Nombre Caso de Uso</w:t>
            </w:r>
          </w:p>
        </w:tc>
        <w:tc>
          <w:tcPr>
            <w:tcW w:w="7089"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Buscar datos del sistema</w:t>
            </w:r>
          </w:p>
        </w:tc>
      </w:tr>
      <w:tr w:rsidR="00205736" w:rsidRPr="00205736" w:rsidTr="00E87A0C">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Evento Disparador</w:t>
            </w:r>
          </w:p>
        </w:tc>
        <w:tc>
          <w:tcPr>
            <w:tcW w:w="7089"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Breve descripción</w:t>
            </w:r>
          </w:p>
        </w:tc>
        <w:tc>
          <w:tcPr>
            <w:tcW w:w="708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El doctor quiere hacer un respaldo de los datos del sistema</w:t>
            </w:r>
          </w:p>
        </w:tc>
      </w:tr>
      <w:tr w:rsidR="00205736" w:rsidRPr="00205736" w:rsidTr="00E87A0C">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7089"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E87A0C">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Actores</w:t>
            </w:r>
          </w:p>
        </w:tc>
        <w:tc>
          <w:tcPr>
            <w:tcW w:w="7089"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E87A0C">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Casos de Uso Relacionados</w:t>
            </w:r>
          </w:p>
        </w:tc>
        <w:tc>
          <w:tcPr>
            <w:tcW w:w="708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7089" w:type="dxa"/>
            <w:gridSpan w:val="2"/>
            <w:vMerge/>
            <w:tcBorders>
              <w:top w:val="single" w:sz="8" w:space="0" w:color="auto"/>
              <w:left w:val="single" w:sz="8" w:space="0" w:color="auto"/>
              <w:bottom w:val="single" w:sz="8" w:space="0" w:color="000000"/>
              <w:right w:val="single" w:sz="8" w:space="0" w:color="000000"/>
            </w:tcBorders>
            <w:vAlign w:val="center"/>
            <w:hideMark/>
          </w:tcPr>
          <w:p w:rsidR="00205736" w:rsidRPr="00205736" w:rsidRDefault="00205736" w:rsidP="00205736">
            <w:pPr>
              <w:spacing w:after="0" w:line="240" w:lineRule="auto"/>
              <w:rPr>
                <w:rFonts w:eastAsia="Times New Roman" w:cs="Times New Roman"/>
                <w:color w:val="000000"/>
                <w:szCs w:val="24"/>
              </w:rPr>
            </w:pPr>
          </w:p>
        </w:tc>
      </w:tr>
      <w:tr w:rsidR="00205736" w:rsidRPr="00205736" w:rsidTr="00E87A0C">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Partes Interesadas</w:t>
            </w:r>
          </w:p>
        </w:tc>
        <w:tc>
          <w:tcPr>
            <w:tcW w:w="7089"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Doctor</w:t>
            </w:r>
          </w:p>
        </w:tc>
      </w:tr>
      <w:tr w:rsidR="00205736" w:rsidRPr="00205736" w:rsidTr="00E87A0C">
        <w:trPr>
          <w:trHeight w:val="290"/>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Precondiciones</w:t>
            </w:r>
          </w:p>
        </w:tc>
        <w:tc>
          <w:tcPr>
            <w:tcW w:w="7089" w:type="dxa"/>
            <w:gridSpan w:val="2"/>
            <w:tcBorders>
              <w:top w:val="single" w:sz="8" w:space="0" w:color="auto"/>
              <w:left w:val="nil"/>
              <w:bottom w:val="single" w:sz="8" w:space="0" w:color="auto"/>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Todas las ventanas y tablas del sistema deben estar cerradas.</w:t>
            </w:r>
          </w:p>
        </w:tc>
      </w:tr>
      <w:tr w:rsidR="00205736" w:rsidRPr="00205736" w:rsidTr="00E87A0C">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Post-condiciones</w:t>
            </w:r>
          </w:p>
        </w:tc>
        <w:tc>
          <w:tcPr>
            <w:tcW w:w="7089"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7089"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90"/>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Actor</w:t>
            </w:r>
          </w:p>
        </w:tc>
        <w:tc>
          <w:tcPr>
            <w:tcW w:w="4042"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Sistema</w:t>
            </w:r>
          </w:p>
        </w:tc>
      </w:tr>
      <w:tr w:rsidR="00205736" w:rsidRPr="00205736" w:rsidTr="00E87A0C">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Pr>
                <w:rFonts w:eastAsia="Times New Roman" w:cs="Times New Roman"/>
                <w:color w:val="000000"/>
                <w:szCs w:val="24"/>
              </w:rPr>
              <w:t xml:space="preserve">1.  El doctor selecciona las </w:t>
            </w:r>
            <w:r w:rsidRPr="00205736">
              <w:rPr>
                <w:rFonts w:eastAsia="Times New Roman" w:cs="Times New Roman"/>
                <w:color w:val="000000"/>
                <w:szCs w:val="24"/>
              </w:rPr>
              <w:t>opcione</w:t>
            </w:r>
            <w:r>
              <w:rPr>
                <w:rFonts w:eastAsia="Times New Roman" w:cs="Times New Roman"/>
                <w:color w:val="000000"/>
                <w:szCs w:val="24"/>
              </w:rPr>
              <w:t>s</w:t>
            </w:r>
            <w:r w:rsidRPr="00205736">
              <w:rPr>
                <w:rFonts w:eastAsia="Times New Roman" w:cs="Times New Roman"/>
                <w:color w:val="000000"/>
                <w:szCs w:val="24"/>
              </w:rPr>
              <w:t xml:space="preserve"> de respaldo de sistema.</w:t>
            </w:r>
          </w:p>
        </w:tc>
        <w:tc>
          <w:tcPr>
            <w:tcW w:w="4042"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El sistema muestra una pantalla para hacer respaldos.</w:t>
            </w:r>
          </w:p>
        </w:tc>
      </w:tr>
      <w:tr w:rsidR="00205736" w:rsidRPr="00205736" w:rsidTr="00E87A0C">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2. El doctor selecciona el tipo de respaldos a realizar.</w:t>
            </w:r>
          </w:p>
        </w:tc>
        <w:tc>
          <w:tcPr>
            <w:tcW w:w="4042"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2.1 El sistema busca las tablas a respaldar.</w:t>
            </w:r>
          </w:p>
        </w:tc>
      </w:tr>
      <w:tr w:rsidR="00205736" w:rsidRPr="00205736" w:rsidTr="00E87A0C">
        <w:trPr>
          <w:trHeight w:val="554"/>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3. El doctor realiza el respaldo.</w:t>
            </w:r>
          </w:p>
        </w:tc>
        <w:tc>
          <w:tcPr>
            <w:tcW w:w="4042"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3.1 El sistema copia los datos seleccionados a una ubicación predeterminada para respaldos.</w:t>
            </w:r>
          </w:p>
        </w:tc>
      </w:tr>
      <w:tr w:rsidR="00205736" w:rsidRPr="00205736" w:rsidTr="00E87A0C">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205736" w:rsidRPr="00205736" w:rsidRDefault="00205736" w:rsidP="00205736">
            <w:pPr>
              <w:spacing w:after="0" w:line="240" w:lineRule="auto"/>
              <w:rPr>
                <w:rFonts w:eastAsia="Times New Roman" w:cs="Times New Roman"/>
                <w:szCs w:val="24"/>
              </w:rPr>
            </w:pPr>
            <w:r w:rsidRPr="00205736">
              <w:rPr>
                <w:rFonts w:eastAsia="Times New Roman" w:cs="Times New Roman"/>
                <w:szCs w:val="24"/>
              </w:rPr>
              <w:t> </w:t>
            </w:r>
          </w:p>
        </w:tc>
        <w:tc>
          <w:tcPr>
            <w:tcW w:w="4042"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4042" w:type="dxa"/>
            <w:tcBorders>
              <w:top w:val="nil"/>
              <w:left w:val="nil"/>
              <w:bottom w:val="nil"/>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c>
          <w:tcPr>
            <w:tcW w:w="4042" w:type="dxa"/>
            <w:tcBorders>
              <w:top w:val="nil"/>
              <w:left w:val="nil"/>
              <w:bottom w:val="single" w:sz="8" w:space="0" w:color="auto"/>
              <w:right w:val="single" w:sz="8" w:space="0" w:color="auto"/>
            </w:tcBorders>
            <w:shd w:val="clear" w:color="auto" w:fill="auto"/>
            <w:vAlign w:val="center"/>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77"/>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205736" w:rsidRPr="00205736" w:rsidRDefault="00205736" w:rsidP="00205736">
            <w:pPr>
              <w:spacing w:after="0" w:line="240" w:lineRule="auto"/>
              <w:jc w:val="center"/>
              <w:rPr>
                <w:rFonts w:eastAsia="Times New Roman" w:cs="Times New Roman"/>
                <w:b/>
                <w:bCs/>
                <w:color w:val="000000"/>
                <w:szCs w:val="24"/>
              </w:rPr>
            </w:pPr>
            <w:r w:rsidRPr="00205736">
              <w:rPr>
                <w:rFonts w:eastAsia="Times New Roman" w:cs="Times New Roman"/>
                <w:b/>
                <w:bCs/>
                <w:color w:val="000000"/>
                <w:szCs w:val="24"/>
              </w:rPr>
              <w:t>Condiciones de excepción</w:t>
            </w:r>
          </w:p>
        </w:tc>
        <w:tc>
          <w:tcPr>
            <w:tcW w:w="7089" w:type="dxa"/>
            <w:gridSpan w:val="2"/>
            <w:tcBorders>
              <w:top w:val="single" w:sz="8" w:space="0" w:color="auto"/>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1.1 Si hay un error en el respaldo se deben mostrar un mensaje con los errores.</w:t>
            </w:r>
          </w:p>
        </w:tc>
      </w:tr>
      <w:tr w:rsidR="00205736" w:rsidRPr="00205736" w:rsidTr="00E87A0C">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7089"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7089"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77"/>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eastAsia="Times New Roman" w:cs="Times New Roman"/>
                <w:b/>
                <w:bCs/>
                <w:color w:val="000000"/>
                <w:szCs w:val="24"/>
              </w:rPr>
            </w:pPr>
          </w:p>
        </w:tc>
        <w:tc>
          <w:tcPr>
            <w:tcW w:w="7089" w:type="dxa"/>
            <w:gridSpan w:val="2"/>
            <w:tcBorders>
              <w:top w:val="nil"/>
              <w:left w:val="nil"/>
              <w:bottom w:val="nil"/>
              <w:right w:val="single" w:sz="8" w:space="0" w:color="000000"/>
            </w:tcBorders>
            <w:shd w:val="clear" w:color="auto" w:fill="auto"/>
            <w:hideMark/>
          </w:tcPr>
          <w:p w:rsidR="00205736" w:rsidRPr="00205736" w:rsidRDefault="00205736" w:rsidP="00205736">
            <w:pPr>
              <w:spacing w:after="0" w:line="240" w:lineRule="auto"/>
              <w:rPr>
                <w:rFonts w:eastAsia="Times New Roman" w:cs="Times New Roman"/>
                <w:color w:val="000000"/>
                <w:szCs w:val="24"/>
              </w:rPr>
            </w:pPr>
            <w:r w:rsidRPr="00205736">
              <w:rPr>
                <w:rFonts w:eastAsia="Times New Roman" w:cs="Times New Roman"/>
                <w:color w:val="000000"/>
                <w:szCs w:val="24"/>
              </w:rPr>
              <w:t> </w:t>
            </w:r>
          </w:p>
        </w:tc>
      </w:tr>
      <w:tr w:rsidR="00205736" w:rsidRPr="00205736" w:rsidTr="00E87A0C">
        <w:trPr>
          <w:trHeight w:val="290"/>
        </w:trPr>
        <w:tc>
          <w:tcPr>
            <w:tcW w:w="2115" w:type="dxa"/>
            <w:vMerge/>
            <w:tcBorders>
              <w:top w:val="nil"/>
              <w:left w:val="single" w:sz="8" w:space="0" w:color="auto"/>
              <w:bottom w:val="single" w:sz="8" w:space="0" w:color="000000"/>
              <w:right w:val="single" w:sz="8" w:space="0" w:color="auto"/>
            </w:tcBorders>
            <w:vAlign w:val="center"/>
            <w:hideMark/>
          </w:tcPr>
          <w:p w:rsidR="00205736" w:rsidRPr="00205736" w:rsidRDefault="00205736" w:rsidP="00205736">
            <w:pPr>
              <w:spacing w:after="0" w:line="240" w:lineRule="auto"/>
              <w:rPr>
                <w:rFonts w:ascii="Calibri" w:eastAsia="Times New Roman" w:hAnsi="Calibri" w:cs="Times New Roman"/>
                <w:b/>
                <w:bCs/>
                <w:color w:val="000000"/>
              </w:rPr>
            </w:pPr>
          </w:p>
        </w:tc>
        <w:tc>
          <w:tcPr>
            <w:tcW w:w="7089" w:type="dxa"/>
            <w:gridSpan w:val="2"/>
            <w:tcBorders>
              <w:top w:val="nil"/>
              <w:left w:val="nil"/>
              <w:bottom w:val="single" w:sz="8" w:space="0" w:color="auto"/>
              <w:right w:val="single" w:sz="8" w:space="0" w:color="000000"/>
            </w:tcBorders>
            <w:shd w:val="clear" w:color="auto" w:fill="auto"/>
            <w:hideMark/>
          </w:tcPr>
          <w:p w:rsidR="00205736" w:rsidRPr="00205736" w:rsidRDefault="00205736" w:rsidP="00205736">
            <w:pPr>
              <w:spacing w:after="0" w:line="240" w:lineRule="auto"/>
              <w:rPr>
                <w:rFonts w:ascii="Calibri" w:eastAsia="Times New Roman" w:hAnsi="Calibri" w:cs="Times New Roman"/>
                <w:color w:val="000000"/>
              </w:rPr>
            </w:pPr>
            <w:r w:rsidRPr="00205736">
              <w:rPr>
                <w:rFonts w:ascii="Calibri" w:eastAsia="Times New Roman" w:hAnsi="Calibri" w:cs="Times New Roman"/>
                <w:color w:val="000000"/>
                <w:sz w:val="22"/>
              </w:rPr>
              <w:t> </w:t>
            </w:r>
          </w:p>
        </w:tc>
      </w:tr>
    </w:tbl>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205736" w:rsidP="000C051F"/>
    <w:p w:rsidR="00205736" w:rsidRDefault="005F5102" w:rsidP="000C051F">
      <w:pPr>
        <w:rPr>
          <w:b/>
        </w:rPr>
      </w:pPr>
      <w:r w:rsidRPr="002A6D39">
        <w:rPr>
          <w:b/>
        </w:rPr>
        <w:t>Descripción del caso de uso: Listar análisis</w:t>
      </w:r>
    </w:p>
    <w:p w:rsidR="002A6D39" w:rsidRPr="002A6D39" w:rsidRDefault="002A6D39" w:rsidP="000C051F">
      <w:pPr>
        <w:rPr>
          <w:b/>
        </w:rPr>
      </w:pPr>
    </w:p>
    <w:tbl>
      <w:tblPr>
        <w:tblW w:w="9062" w:type="dxa"/>
        <w:tblInd w:w="118" w:type="dxa"/>
        <w:tblLook w:val="04A0" w:firstRow="1" w:lastRow="0" w:firstColumn="1" w:lastColumn="0" w:noHBand="0" w:noVBand="1"/>
      </w:tblPr>
      <w:tblGrid>
        <w:gridCol w:w="2190"/>
        <w:gridCol w:w="3155"/>
        <w:gridCol w:w="3717"/>
      </w:tblGrid>
      <w:tr w:rsidR="005F5102" w:rsidRPr="005F5102" w:rsidTr="00E87A0C">
        <w:trPr>
          <w:trHeight w:val="311"/>
        </w:trPr>
        <w:tc>
          <w:tcPr>
            <w:tcW w:w="21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Nombre Caso de Uso</w:t>
            </w:r>
          </w:p>
        </w:tc>
        <w:tc>
          <w:tcPr>
            <w:tcW w:w="6872"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Listar análisis</w:t>
            </w:r>
          </w:p>
        </w:tc>
      </w:tr>
      <w:tr w:rsidR="005F5102" w:rsidRPr="005F5102" w:rsidTr="00E87A0C">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Evento Disparador</w:t>
            </w:r>
          </w:p>
        </w:tc>
        <w:tc>
          <w:tcPr>
            <w:tcW w:w="6872"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quiere imprimir los análisis registrados en el sistema</w:t>
            </w:r>
          </w:p>
        </w:tc>
      </w:tr>
      <w:tr w:rsidR="005F5102" w:rsidRPr="005F5102" w:rsidTr="00E87A0C">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Breve descripción</w:t>
            </w:r>
          </w:p>
        </w:tc>
        <w:tc>
          <w:tcPr>
            <w:tcW w:w="687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El doctor desea  un reporte de los análisis que ha estado indicando en su consultorio</w:t>
            </w:r>
          </w:p>
        </w:tc>
      </w:tr>
      <w:tr w:rsidR="005F5102" w:rsidRPr="005F5102" w:rsidTr="00E87A0C">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6872"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E87A0C">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Actores</w:t>
            </w:r>
          </w:p>
        </w:tc>
        <w:tc>
          <w:tcPr>
            <w:tcW w:w="6872"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E87A0C">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Casos de Uso Relacionados</w:t>
            </w:r>
          </w:p>
        </w:tc>
        <w:tc>
          <w:tcPr>
            <w:tcW w:w="687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Registrar análisis</w:t>
            </w:r>
          </w:p>
        </w:tc>
      </w:tr>
      <w:tr w:rsidR="005F5102" w:rsidRPr="005F5102" w:rsidTr="00E87A0C">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6872" w:type="dxa"/>
            <w:gridSpan w:val="2"/>
            <w:vMerge/>
            <w:tcBorders>
              <w:top w:val="single" w:sz="8" w:space="0" w:color="auto"/>
              <w:left w:val="single" w:sz="8" w:space="0" w:color="auto"/>
              <w:bottom w:val="single" w:sz="8" w:space="0" w:color="000000"/>
              <w:right w:val="single" w:sz="8" w:space="0" w:color="000000"/>
            </w:tcBorders>
            <w:vAlign w:val="center"/>
            <w:hideMark/>
          </w:tcPr>
          <w:p w:rsidR="005F5102" w:rsidRPr="005F5102" w:rsidRDefault="005F5102" w:rsidP="005F5102">
            <w:pPr>
              <w:spacing w:after="0" w:line="240" w:lineRule="auto"/>
              <w:rPr>
                <w:rFonts w:eastAsia="Times New Roman" w:cs="Times New Roman"/>
                <w:color w:val="000000"/>
                <w:szCs w:val="24"/>
              </w:rPr>
            </w:pPr>
          </w:p>
        </w:tc>
      </w:tr>
      <w:tr w:rsidR="005F5102" w:rsidRPr="005F5102" w:rsidTr="00E87A0C">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Partes Interesadas</w:t>
            </w:r>
          </w:p>
        </w:tc>
        <w:tc>
          <w:tcPr>
            <w:tcW w:w="6872"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Doctor</w:t>
            </w:r>
          </w:p>
        </w:tc>
      </w:tr>
      <w:tr w:rsidR="005F5102" w:rsidRPr="005F5102" w:rsidTr="00E87A0C">
        <w:trPr>
          <w:trHeight w:val="311"/>
        </w:trPr>
        <w:tc>
          <w:tcPr>
            <w:tcW w:w="2190" w:type="dxa"/>
            <w:tcBorders>
              <w:top w:val="nil"/>
              <w:left w:val="single" w:sz="8" w:space="0" w:color="auto"/>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Precondiciones</w:t>
            </w:r>
          </w:p>
        </w:tc>
        <w:tc>
          <w:tcPr>
            <w:tcW w:w="6872" w:type="dxa"/>
            <w:gridSpan w:val="2"/>
            <w:tcBorders>
              <w:top w:val="single" w:sz="8" w:space="0" w:color="auto"/>
              <w:left w:val="nil"/>
              <w:bottom w:val="single" w:sz="8" w:space="0" w:color="auto"/>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Los análisis deben estar registrados en el sistema</w:t>
            </w:r>
          </w:p>
        </w:tc>
      </w:tr>
      <w:tr w:rsidR="005F5102" w:rsidRPr="005F5102" w:rsidTr="00E87A0C">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Post-condiciones</w:t>
            </w:r>
          </w:p>
        </w:tc>
        <w:tc>
          <w:tcPr>
            <w:tcW w:w="6872"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E87A0C">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6872"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E87A0C">
        <w:trPr>
          <w:trHeight w:val="311"/>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Flujo de Eventos</w:t>
            </w:r>
          </w:p>
        </w:tc>
        <w:tc>
          <w:tcPr>
            <w:tcW w:w="3155" w:type="dxa"/>
            <w:tcBorders>
              <w:top w:val="nil"/>
              <w:left w:val="nil"/>
              <w:bottom w:val="single" w:sz="8" w:space="0" w:color="auto"/>
              <w:right w:val="nil"/>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Actor</w:t>
            </w:r>
          </w:p>
        </w:tc>
        <w:tc>
          <w:tcPr>
            <w:tcW w:w="3717"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Sistema</w:t>
            </w:r>
          </w:p>
        </w:tc>
      </w:tr>
      <w:tr w:rsidR="005F5102" w:rsidRPr="005F5102" w:rsidTr="00E87A0C">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  El doctor selecciona el tipo de reporte deseado y el tipo de salida del documento.</w:t>
            </w:r>
          </w:p>
        </w:tc>
        <w:tc>
          <w:tcPr>
            <w:tcW w:w="3717"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xml:space="preserve">1.1 El sistema muestra una pantalla para elegir los datos para el </w:t>
            </w:r>
            <w:proofErr w:type="gramStart"/>
            <w:r w:rsidRPr="005F5102">
              <w:rPr>
                <w:rFonts w:eastAsia="Times New Roman" w:cs="Times New Roman"/>
                <w:color w:val="000000"/>
                <w:szCs w:val="24"/>
              </w:rPr>
              <w:t>reporte  y</w:t>
            </w:r>
            <w:proofErr w:type="gramEnd"/>
            <w:r w:rsidRPr="005F5102">
              <w:rPr>
                <w:rFonts w:eastAsia="Times New Roman" w:cs="Times New Roman"/>
                <w:color w:val="000000"/>
                <w:szCs w:val="24"/>
              </w:rPr>
              <w:t xml:space="preserve"> valida que existan análisis registrados.</w:t>
            </w:r>
          </w:p>
        </w:tc>
      </w:tr>
      <w:tr w:rsidR="005F5102" w:rsidRPr="005F5102" w:rsidTr="00E87A0C">
        <w:trPr>
          <w:trHeight w:val="89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2. El doctor elije si el análisis va a ser mostrado en pantalla o a ser enviado a la impresora.</w:t>
            </w:r>
          </w:p>
        </w:tc>
        <w:tc>
          <w:tcPr>
            <w:tcW w:w="3717"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2.1 El sistema muestra y/o imprime el reporte con los datos solicitados.</w:t>
            </w:r>
          </w:p>
        </w:tc>
      </w:tr>
      <w:tr w:rsidR="005F5102" w:rsidRPr="005F5102" w:rsidTr="00E87A0C">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3717"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E87A0C">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bottom"/>
            <w:hideMark/>
          </w:tcPr>
          <w:p w:rsidR="005F5102" w:rsidRPr="005F5102" w:rsidRDefault="005F5102" w:rsidP="005F5102">
            <w:pPr>
              <w:spacing w:after="0" w:line="240" w:lineRule="auto"/>
              <w:rPr>
                <w:rFonts w:eastAsia="Times New Roman" w:cs="Times New Roman"/>
                <w:szCs w:val="24"/>
              </w:rPr>
            </w:pPr>
            <w:r w:rsidRPr="005F5102">
              <w:rPr>
                <w:rFonts w:eastAsia="Times New Roman" w:cs="Times New Roman"/>
                <w:szCs w:val="24"/>
              </w:rPr>
              <w:t> </w:t>
            </w:r>
          </w:p>
        </w:tc>
        <w:tc>
          <w:tcPr>
            <w:tcW w:w="3717"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E87A0C">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nil"/>
              <w:right w:val="single" w:sz="8" w:space="0" w:color="000000"/>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3717" w:type="dxa"/>
            <w:tcBorders>
              <w:top w:val="nil"/>
              <w:left w:val="nil"/>
              <w:bottom w:val="nil"/>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E87A0C">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3155"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c>
          <w:tcPr>
            <w:tcW w:w="3717" w:type="dxa"/>
            <w:tcBorders>
              <w:top w:val="nil"/>
              <w:left w:val="nil"/>
              <w:bottom w:val="single" w:sz="8" w:space="0" w:color="auto"/>
              <w:right w:val="single" w:sz="8" w:space="0" w:color="auto"/>
            </w:tcBorders>
            <w:shd w:val="clear" w:color="auto" w:fill="auto"/>
            <w:vAlign w:val="center"/>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E87A0C">
        <w:trPr>
          <w:trHeight w:val="297"/>
        </w:trPr>
        <w:tc>
          <w:tcPr>
            <w:tcW w:w="2190" w:type="dxa"/>
            <w:vMerge w:val="restart"/>
            <w:tcBorders>
              <w:top w:val="nil"/>
              <w:left w:val="single" w:sz="8" w:space="0" w:color="auto"/>
              <w:bottom w:val="single" w:sz="8" w:space="0" w:color="000000"/>
              <w:right w:val="single" w:sz="8" w:space="0" w:color="auto"/>
            </w:tcBorders>
            <w:shd w:val="clear" w:color="auto" w:fill="auto"/>
            <w:vAlign w:val="center"/>
            <w:hideMark/>
          </w:tcPr>
          <w:p w:rsidR="005F5102" w:rsidRPr="005F5102" w:rsidRDefault="005F5102" w:rsidP="005F5102">
            <w:pPr>
              <w:spacing w:after="0" w:line="240" w:lineRule="auto"/>
              <w:jc w:val="center"/>
              <w:rPr>
                <w:rFonts w:eastAsia="Times New Roman" w:cs="Times New Roman"/>
                <w:b/>
                <w:bCs/>
                <w:color w:val="000000"/>
                <w:szCs w:val="24"/>
              </w:rPr>
            </w:pPr>
            <w:r w:rsidRPr="005F5102">
              <w:rPr>
                <w:rFonts w:eastAsia="Times New Roman" w:cs="Times New Roman"/>
                <w:b/>
                <w:bCs/>
                <w:color w:val="000000"/>
                <w:szCs w:val="24"/>
              </w:rPr>
              <w:t>Condiciones de excepción</w:t>
            </w:r>
          </w:p>
        </w:tc>
        <w:tc>
          <w:tcPr>
            <w:tcW w:w="6872" w:type="dxa"/>
            <w:gridSpan w:val="2"/>
            <w:tcBorders>
              <w:top w:val="single" w:sz="8" w:space="0" w:color="auto"/>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1.1 Si no hay análisis registrados, el sistema lanzará un mensaje informándolo</w:t>
            </w:r>
          </w:p>
        </w:tc>
      </w:tr>
      <w:tr w:rsidR="005F5102" w:rsidRPr="005F5102" w:rsidTr="00E87A0C">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6872"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E87A0C">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6872"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E87A0C">
        <w:trPr>
          <w:trHeight w:val="297"/>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6872" w:type="dxa"/>
            <w:gridSpan w:val="2"/>
            <w:tcBorders>
              <w:top w:val="nil"/>
              <w:left w:val="nil"/>
              <w:bottom w:val="nil"/>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r w:rsidR="005F5102" w:rsidRPr="005F5102" w:rsidTr="00E87A0C">
        <w:trPr>
          <w:trHeight w:val="311"/>
        </w:trPr>
        <w:tc>
          <w:tcPr>
            <w:tcW w:w="2190" w:type="dxa"/>
            <w:vMerge/>
            <w:tcBorders>
              <w:top w:val="nil"/>
              <w:left w:val="single" w:sz="8" w:space="0" w:color="auto"/>
              <w:bottom w:val="single" w:sz="8" w:space="0" w:color="000000"/>
              <w:right w:val="single" w:sz="8" w:space="0" w:color="auto"/>
            </w:tcBorders>
            <w:vAlign w:val="center"/>
            <w:hideMark/>
          </w:tcPr>
          <w:p w:rsidR="005F5102" w:rsidRPr="005F5102" w:rsidRDefault="005F5102" w:rsidP="005F5102">
            <w:pPr>
              <w:spacing w:after="0" w:line="240" w:lineRule="auto"/>
              <w:rPr>
                <w:rFonts w:eastAsia="Times New Roman" w:cs="Times New Roman"/>
                <w:b/>
                <w:bCs/>
                <w:color w:val="000000"/>
                <w:szCs w:val="24"/>
              </w:rPr>
            </w:pPr>
          </w:p>
        </w:tc>
        <w:tc>
          <w:tcPr>
            <w:tcW w:w="6872" w:type="dxa"/>
            <w:gridSpan w:val="2"/>
            <w:tcBorders>
              <w:top w:val="nil"/>
              <w:left w:val="nil"/>
              <w:bottom w:val="single" w:sz="8" w:space="0" w:color="auto"/>
              <w:right w:val="single" w:sz="8" w:space="0" w:color="000000"/>
            </w:tcBorders>
            <w:shd w:val="clear" w:color="auto" w:fill="auto"/>
            <w:hideMark/>
          </w:tcPr>
          <w:p w:rsidR="005F5102" w:rsidRPr="005F5102" w:rsidRDefault="005F5102" w:rsidP="005F5102">
            <w:pPr>
              <w:spacing w:after="0" w:line="240" w:lineRule="auto"/>
              <w:rPr>
                <w:rFonts w:eastAsia="Times New Roman" w:cs="Times New Roman"/>
                <w:color w:val="000000"/>
                <w:szCs w:val="24"/>
              </w:rPr>
            </w:pPr>
            <w:r w:rsidRPr="005F5102">
              <w:rPr>
                <w:rFonts w:eastAsia="Times New Roman" w:cs="Times New Roman"/>
                <w:color w:val="000000"/>
                <w:szCs w:val="24"/>
              </w:rPr>
              <w:t> </w:t>
            </w:r>
          </w:p>
        </w:tc>
      </w:tr>
    </w:tbl>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5F5102" w:rsidP="000C051F"/>
    <w:p w:rsidR="005F5102" w:rsidRDefault="003444DF" w:rsidP="000C051F">
      <w:pPr>
        <w:rPr>
          <w:b/>
        </w:rPr>
      </w:pPr>
      <w:r w:rsidRPr="002A6D39">
        <w:rPr>
          <w:b/>
        </w:rPr>
        <w:t>Descripción del caso de uso: Listar aseguradoras</w:t>
      </w:r>
    </w:p>
    <w:p w:rsidR="002A6D39" w:rsidRPr="002A6D39" w:rsidRDefault="002A6D39" w:rsidP="000C051F">
      <w:pPr>
        <w:rPr>
          <w:b/>
        </w:rPr>
      </w:pPr>
    </w:p>
    <w:tbl>
      <w:tblPr>
        <w:tblW w:w="9204" w:type="dxa"/>
        <w:tblInd w:w="118" w:type="dxa"/>
        <w:tblLook w:val="04A0" w:firstRow="1" w:lastRow="0" w:firstColumn="1" w:lastColumn="0" w:noHBand="0" w:noVBand="1"/>
      </w:tblPr>
      <w:tblGrid>
        <w:gridCol w:w="2214"/>
        <w:gridCol w:w="3189"/>
        <w:gridCol w:w="3801"/>
      </w:tblGrid>
      <w:tr w:rsidR="003444DF" w:rsidRPr="003444DF" w:rsidTr="00E87A0C">
        <w:trPr>
          <w:trHeight w:val="304"/>
        </w:trPr>
        <w:tc>
          <w:tcPr>
            <w:tcW w:w="221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699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aseguradoras</w:t>
            </w:r>
          </w:p>
        </w:tc>
      </w:tr>
      <w:tr w:rsidR="003444DF" w:rsidRPr="003444DF" w:rsidTr="00E87A0C">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699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quiere visualizar las ARS con que trabaja</w:t>
            </w:r>
          </w:p>
        </w:tc>
      </w:tr>
      <w:tr w:rsidR="003444DF" w:rsidRPr="003444DF" w:rsidTr="00E87A0C">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699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xml:space="preserve">El doctor desea obtener un reporte de todas las aseguradoras de salud con las que actualmente trabaja </w:t>
            </w:r>
          </w:p>
        </w:tc>
      </w:tr>
      <w:tr w:rsidR="003444DF" w:rsidRPr="003444DF" w:rsidTr="00E87A0C">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90"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E87A0C">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699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E87A0C">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699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90"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E87A0C">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699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w:t>
            </w:r>
          </w:p>
        </w:tc>
      </w:tr>
      <w:tr w:rsidR="003444DF" w:rsidRPr="003444DF" w:rsidTr="00E87A0C">
        <w:trPr>
          <w:trHeight w:val="304"/>
        </w:trPr>
        <w:tc>
          <w:tcPr>
            <w:tcW w:w="2214"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699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Debe existir alguna aseguradora registrada.</w:t>
            </w:r>
          </w:p>
        </w:tc>
      </w:tr>
      <w:tr w:rsidR="003444DF" w:rsidRPr="003444DF" w:rsidTr="00E87A0C">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6990"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90"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4"/>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89"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3801"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E87A0C">
        <w:trPr>
          <w:trHeight w:val="86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xml:space="preserve">1. el doctor selecciona el reporte de </w:t>
            </w:r>
            <w:proofErr w:type="gramStart"/>
            <w:r w:rsidRPr="003444DF">
              <w:rPr>
                <w:rFonts w:eastAsia="Times New Roman" w:cs="Times New Roman"/>
                <w:color w:val="000000"/>
                <w:szCs w:val="24"/>
              </w:rPr>
              <w:t>aseguradoras  y</w:t>
            </w:r>
            <w:proofErr w:type="gramEnd"/>
            <w:r w:rsidRPr="003444DF">
              <w:rPr>
                <w:rFonts w:eastAsia="Times New Roman" w:cs="Times New Roman"/>
                <w:color w:val="000000"/>
                <w:szCs w:val="24"/>
              </w:rPr>
              <w:t xml:space="preserve"> el modo de salida del documento.</w:t>
            </w:r>
          </w:p>
        </w:tc>
        <w:tc>
          <w:tcPr>
            <w:tcW w:w="3801"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verifica que hayan aseguradoras registradas.</w:t>
            </w:r>
          </w:p>
        </w:tc>
      </w:tr>
      <w:tr w:rsidR="003444DF" w:rsidRPr="003444DF" w:rsidTr="00E87A0C">
        <w:trPr>
          <w:trHeight w:val="57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801"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El sistema despliega y/o imprime el reporte con los datos de la aseguradora.</w:t>
            </w:r>
          </w:p>
        </w:tc>
      </w:tr>
      <w:tr w:rsidR="003444DF" w:rsidRPr="003444DF" w:rsidTr="00E87A0C">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801" w:type="dxa"/>
            <w:tcBorders>
              <w:top w:val="nil"/>
              <w:left w:val="nil"/>
              <w:bottom w:val="nil"/>
              <w:right w:val="single" w:sz="8" w:space="0" w:color="auto"/>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801"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801"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89"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801"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289"/>
        </w:trPr>
        <w:tc>
          <w:tcPr>
            <w:tcW w:w="2214"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6990"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no hay aseguradoras registradas, el sistema mostrará un error notificándolo.</w:t>
            </w:r>
          </w:p>
        </w:tc>
      </w:tr>
      <w:tr w:rsidR="003444DF" w:rsidRPr="003444DF" w:rsidTr="00E87A0C">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90"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90"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289"/>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90"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4"/>
        </w:trPr>
        <w:tc>
          <w:tcPr>
            <w:tcW w:w="2214"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90"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 w:rsidR="003444DF" w:rsidRDefault="003444DF" w:rsidP="000C051F">
      <w:pPr>
        <w:rPr>
          <w:b/>
        </w:rPr>
      </w:pPr>
      <w:r w:rsidRPr="002A6D39">
        <w:rPr>
          <w:b/>
        </w:rPr>
        <w:t>Descripción del caso de uso: Listar citas</w:t>
      </w:r>
    </w:p>
    <w:p w:rsidR="002A6D39" w:rsidRPr="002A6D39" w:rsidRDefault="002A6D39" w:rsidP="000C051F">
      <w:pPr>
        <w:rPr>
          <w:b/>
        </w:rPr>
      </w:pPr>
    </w:p>
    <w:tbl>
      <w:tblPr>
        <w:tblW w:w="9062" w:type="dxa"/>
        <w:tblInd w:w="118" w:type="dxa"/>
        <w:tblLook w:val="04A0" w:firstRow="1" w:lastRow="0" w:firstColumn="1" w:lastColumn="0" w:noHBand="0" w:noVBand="1"/>
      </w:tblPr>
      <w:tblGrid>
        <w:gridCol w:w="2162"/>
        <w:gridCol w:w="3115"/>
        <w:gridCol w:w="3785"/>
      </w:tblGrid>
      <w:tr w:rsidR="003444DF" w:rsidRPr="003444DF" w:rsidTr="00E87A0C">
        <w:trPr>
          <w:trHeight w:val="303"/>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Listar citas</w:t>
            </w:r>
          </w:p>
        </w:tc>
      </w:tr>
      <w:tr w:rsidR="003444DF" w:rsidRPr="003444DF" w:rsidTr="00E87A0C">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 saber las citas del día</w:t>
            </w:r>
          </w:p>
        </w:tc>
      </w:tr>
      <w:tr w:rsidR="003444DF" w:rsidRPr="003444DF" w:rsidTr="00E87A0C">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69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El doctor o la secretaria quieren ver cuáles son los pacientes que programaron una cita para ese día.</w:t>
            </w:r>
          </w:p>
        </w:tc>
      </w:tr>
      <w:tr w:rsidR="003444DF"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00"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E87A0C">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Usuario Administrativo</w:t>
            </w:r>
          </w:p>
        </w:tc>
      </w:tr>
      <w:tr w:rsidR="003444DF" w:rsidRPr="003444DF" w:rsidTr="00E87A0C">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69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00" w:type="dxa"/>
            <w:gridSpan w:val="2"/>
            <w:vMerge/>
            <w:tcBorders>
              <w:top w:val="single" w:sz="8" w:space="0" w:color="auto"/>
              <w:left w:val="single" w:sz="8" w:space="0" w:color="auto"/>
              <w:bottom w:val="single" w:sz="8" w:space="0" w:color="000000"/>
              <w:right w:val="single" w:sz="8" w:space="0" w:color="000000"/>
            </w:tcBorders>
            <w:vAlign w:val="center"/>
            <w:hideMark/>
          </w:tcPr>
          <w:p w:rsidR="003444DF" w:rsidRPr="003444DF" w:rsidRDefault="003444DF" w:rsidP="003444DF">
            <w:pPr>
              <w:spacing w:after="0" w:line="240" w:lineRule="auto"/>
              <w:rPr>
                <w:rFonts w:eastAsia="Times New Roman" w:cs="Times New Roman"/>
                <w:color w:val="000000"/>
                <w:szCs w:val="24"/>
              </w:rPr>
            </w:pPr>
          </w:p>
        </w:tc>
      </w:tr>
      <w:tr w:rsidR="003444DF" w:rsidRPr="003444DF" w:rsidTr="00E87A0C">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Doctor y secretaria</w:t>
            </w:r>
          </w:p>
        </w:tc>
      </w:tr>
      <w:tr w:rsidR="003444DF" w:rsidRPr="003444DF" w:rsidTr="00E87A0C">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Pr>
                <w:rFonts w:eastAsia="Times New Roman" w:cs="Times New Roman"/>
                <w:color w:val="000000"/>
                <w:szCs w:val="24"/>
              </w:rPr>
              <w:t>Debe</w:t>
            </w:r>
            <w:r w:rsidRPr="003444DF">
              <w:rPr>
                <w:rFonts w:eastAsia="Times New Roman" w:cs="Times New Roman"/>
                <w:color w:val="000000"/>
                <w:szCs w:val="24"/>
              </w:rPr>
              <w:t xml:space="preserve"> haber citas programadas para ese día.</w:t>
            </w:r>
          </w:p>
        </w:tc>
      </w:tr>
      <w:tr w:rsidR="003444DF" w:rsidRPr="003444DF" w:rsidTr="00E87A0C">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6900"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00"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3"/>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3785"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3444DF" w:rsidRPr="003444DF" w:rsidTr="00E87A0C">
        <w:trPr>
          <w:trHeight w:val="1157"/>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 El doctor o la secretaria selecciona el tipo de reporte deseado, el día correspondiente y el modo de salida del documento.</w:t>
            </w:r>
          </w:p>
        </w:tc>
        <w:tc>
          <w:tcPr>
            <w:tcW w:w="3785" w:type="dxa"/>
            <w:tcBorders>
              <w:top w:val="nil"/>
              <w:left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El sistema valido que la fecha sea válida.</w:t>
            </w:r>
          </w:p>
        </w:tc>
      </w:tr>
      <w:tr w:rsidR="003444DF"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785" w:type="dxa"/>
            <w:tcBorders>
              <w:top w:val="nil"/>
              <w:left w:val="nil"/>
              <w:bottom w:val="nil"/>
              <w:right w:val="single" w:sz="4" w:space="0" w:color="auto"/>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proofErr w:type="gramStart"/>
            <w:r w:rsidRPr="003444DF">
              <w:rPr>
                <w:rFonts w:eastAsia="Times New Roman" w:cs="Times New Roman"/>
                <w:color w:val="000000"/>
                <w:szCs w:val="24"/>
              </w:rPr>
              <w:t>1.2  El</w:t>
            </w:r>
            <w:proofErr w:type="gramEnd"/>
            <w:r w:rsidRPr="003444DF">
              <w:rPr>
                <w:rFonts w:eastAsia="Times New Roman" w:cs="Times New Roman"/>
                <w:color w:val="000000"/>
                <w:szCs w:val="24"/>
              </w:rPr>
              <w:t xml:space="preserve"> sistema valida  que hayan citas programadas.</w:t>
            </w:r>
          </w:p>
        </w:tc>
      </w:tr>
      <w:tr w:rsidR="003444DF" w:rsidRPr="003444DF" w:rsidTr="00E87A0C">
        <w:trPr>
          <w:trHeight w:val="578"/>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785"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1.3 El sistema despliega y/o imprime el reporte generado.</w:t>
            </w:r>
          </w:p>
        </w:tc>
      </w:tr>
      <w:tr w:rsidR="003444DF"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785"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785" w:type="dxa"/>
            <w:tcBorders>
              <w:top w:val="nil"/>
              <w:left w:val="nil"/>
              <w:bottom w:val="nil"/>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785" w:type="dxa"/>
            <w:tcBorders>
              <w:top w:val="nil"/>
              <w:left w:val="nil"/>
              <w:bottom w:val="single" w:sz="8" w:space="0" w:color="auto"/>
              <w:right w:val="single" w:sz="8" w:space="0" w:color="auto"/>
            </w:tcBorders>
            <w:shd w:val="clear" w:color="auto" w:fill="auto"/>
            <w:vAlign w:val="center"/>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651"/>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444DF" w:rsidRPr="003444DF" w:rsidRDefault="003444DF" w:rsidP="003444DF">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6900" w:type="dxa"/>
            <w:gridSpan w:val="2"/>
            <w:tcBorders>
              <w:top w:val="single" w:sz="8" w:space="0" w:color="auto"/>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1.1 Si la fecha no es válida o no hay citas programadas, el sistema mostrara un mensaje de error y le permitirá al usuario, cambiar la fecha.</w:t>
            </w:r>
          </w:p>
        </w:tc>
      </w:tr>
      <w:tr w:rsidR="003444DF"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00"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1.2 Si no hay citas programadas, el sistema mostrará un mensaje informándolo.</w:t>
            </w:r>
          </w:p>
        </w:tc>
      </w:tr>
      <w:tr w:rsidR="003444DF"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00"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00" w:type="dxa"/>
            <w:gridSpan w:val="2"/>
            <w:tcBorders>
              <w:top w:val="nil"/>
              <w:left w:val="nil"/>
              <w:bottom w:val="nil"/>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3444DF"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3444DF" w:rsidRPr="003444DF" w:rsidRDefault="003444DF" w:rsidP="003444DF">
            <w:pPr>
              <w:spacing w:after="0" w:line="240" w:lineRule="auto"/>
              <w:rPr>
                <w:rFonts w:eastAsia="Times New Roman" w:cs="Times New Roman"/>
                <w:b/>
                <w:bCs/>
                <w:color w:val="000000"/>
                <w:szCs w:val="24"/>
              </w:rPr>
            </w:pPr>
          </w:p>
        </w:tc>
        <w:tc>
          <w:tcPr>
            <w:tcW w:w="6900" w:type="dxa"/>
            <w:gridSpan w:val="2"/>
            <w:tcBorders>
              <w:top w:val="nil"/>
              <w:left w:val="nil"/>
              <w:bottom w:val="single" w:sz="8" w:space="0" w:color="auto"/>
              <w:right w:val="single" w:sz="8" w:space="0" w:color="000000"/>
            </w:tcBorders>
            <w:shd w:val="clear" w:color="auto" w:fill="auto"/>
            <w:hideMark/>
          </w:tcPr>
          <w:p w:rsidR="003444DF" w:rsidRPr="003444DF" w:rsidRDefault="003444DF" w:rsidP="003444DF">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3444DF" w:rsidRDefault="003444DF" w:rsidP="000C051F"/>
    <w:p w:rsidR="003444DF" w:rsidRDefault="003444DF" w:rsidP="000C051F"/>
    <w:p w:rsidR="003444DF" w:rsidRDefault="009573F5" w:rsidP="000C051F">
      <w:r>
        <w:br/>
      </w:r>
    </w:p>
    <w:p w:rsidR="009573F5" w:rsidRDefault="009573F5" w:rsidP="009573F5">
      <w:pPr>
        <w:rPr>
          <w:b/>
        </w:rPr>
      </w:pPr>
      <w:r w:rsidRPr="002A6D39">
        <w:rPr>
          <w:b/>
        </w:rPr>
        <w:t>Descripción del caso de uso: Listar c</w:t>
      </w:r>
      <w:r>
        <w:rPr>
          <w:b/>
        </w:rPr>
        <w:t>onsulta</w:t>
      </w:r>
      <w:r w:rsidRPr="002A6D39">
        <w:rPr>
          <w:b/>
        </w:rPr>
        <w:t>s</w:t>
      </w:r>
    </w:p>
    <w:p w:rsidR="009573F5" w:rsidRPr="002A6D39" w:rsidRDefault="009573F5" w:rsidP="009573F5">
      <w:pPr>
        <w:rPr>
          <w:b/>
        </w:rPr>
      </w:pPr>
    </w:p>
    <w:tbl>
      <w:tblPr>
        <w:tblW w:w="9204" w:type="dxa"/>
        <w:tblInd w:w="118" w:type="dxa"/>
        <w:tblLook w:val="04A0" w:firstRow="1" w:lastRow="0" w:firstColumn="1" w:lastColumn="0" w:noHBand="0" w:noVBand="1"/>
      </w:tblPr>
      <w:tblGrid>
        <w:gridCol w:w="2162"/>
        <w:gridCol w:w="3115"/>
        <w:gridCol w:w="3927"/>
      </w:tblGrid>
      <w:tr w:rsidR="009573F5" w:rsidRPr="003444DF" w:rsidTr="00E87A0C">
        <w:trPr>
          <w:trHeight w:val="303"/>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Nombre Caso de Uso</w:t>
            </w:r>
          </w:p>
        </w:tc>
        <w:tc>
          <w:tcPr>
            <w:tcW w:w="7042" w:type="dxa"/>
            <w:gridSpan w:val="2"/>
            <w:tcBorders>
              <w:top w:val="single" w:sz="8" w:space="0" w:color="auto"/>
              <w:left w:val="nil"/>
              <w:bottom w:val="single" w:sz="8" w:space="0" w:color="auto"/>
              <w:right w:val="single" w:sz="8" w:space="0" w:color="000000"/>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Pr>
                <w:rFonts w:eastAsia="Times New Roman" w:cs="Times New Roman"/>
                <w:color w:val="000000"/>
                <w:szCs w:val="24"/>
              </w:rPr>
              <w:t>Listar consultas</w:t>
            </w:r>
          </w:p>
        </w:tc>
      </w:tr>
      <w:tr w:rsidR="009573F5" w:rsidRPr="003444DF" w:rsidTr="00E87A0C">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Evento Disparador</w:t>
            </w:r>
          </w:p>
        </w:tc>
        <w:tc>
          <w:tcPr>
            <w:tcW w:w="7042" w:type="dxa"/>
            <w:gridSpan w:val="2"/>
            <w:tcBorders>
              <w:top w:val="single" w:sz="8" w:space="0" w:color="auto"/>
              <w:left w:val="nil"/>
              <w:bottom w:val="single" w:sz="8" w:space="0" w:color="auto"/>
              <w:right w:val="single" w:sz="8" w:space="0" w:color="000000"/>
            </w:tcBorders>
            <w:shd w:val="clear" w:color="auto" w:fill="auto"/>
            <w:vAlign w:val="center"/>
            <w:hideMark/>
          </w:tcPr>
          <w:p w:rsidR="009573F5" w:rsidRPr="003444DF" w:rsidRDefault="009573F5" w:rsidP="009573F5">
            <w:pPr>
              <w:spacing w:after="0" w:line="240" w:lineRule="auto"/>
              <w:rPr>
                <w:rFonts w:eastAsia="Times New Roman" w:cs="Times New Roman"/>
                <w:color w:val="000000"/>
                <w:szCs w:val="24"/>
              </w:rPr>
            </w:pPr>
            <w:r w:rsidRPr="003444DF">
              <w:rPr>
                <w:rFonts w:eastAsia="Times New Roman" w:cs="Times New Roman"/>
                <w:color w:val="000000"/>
                <w:szCs w:val="24"/>
              </w:rPr>
              <w:t xml:space="preserve">El doctor </w:t>
            </w:r>
            <w:r>
              <w:rPr>
                <w:rFonts w:eastAsia="Times New Roman" w:cs="Times New Roman"/>
                <w:color w:val="000000"/>
                <w:szCs w:val="24"/>
              </w:rPr>
              <w:t>quiere visualizar un listado de las consultas del sistema.</w:t>
            </w:r>
          </w:p>
        </w:tc>
      </w:tr>
      <w:tr w:rsidR="009573F5" w:rsidRPr="003444DF" w:rsidTr="00E87A0C">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Breve descripción</w:t>
            </w:r>
          </w:p>
        </w:tc>
        <w:tc>
          <w:tcPr>
            <w:tcW w:w="704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573F5" w:rsidRPr="003444DF" w:rsidRDefault="009573F5" w:rsidP="009573F5">
            <w:pPr>
              <w:spacing w:after="0" w:line="240" w:lineRule="auto"/>
              <w:rPr>
                <w:rFonts w:eastAsia="Times New Roman" w:cs="Times New Roman"/>
                <w:color w:val="000000"/>
                <w:szCs w:val="24"/>
              </w:rPr>
            </w:pPr>
            <w:r w:rsidRPr="003444DF">
              <w:rPr>
                <w:rFonts w:eastAsia="Times New Roman" w:cs="Times New Roman"/>
                <w:color w:val="000000"/>
                <w:szCs w:val="24"/>
              </w:rPr>
              <w:t xml:space="preserve">El doctor </w:t>
            </w:r>
            <w:r>
              <w:rPr>
                <w:rFonts w:eastAsia="Times New Roman" w:cs="Times New Roman"/>
                <w:color w:val="000000"/>
                <w:szCs w:val="24"/>
              </w:rPr>
              <w:t>desea saber qué cantidad de consultas tiene almacenadas en el sistema.</w:t>
            </w:r>
          </w:p>
        </w:tc>
      </w:tr>
      <w:tr w:rsidR="009573F5"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7042" w:type="dxa"/>
            <w:gridSpan w:val="2"/>
            <w:vMerge/>
            <w:tcBorders>
              <w:top w:val="single" w:sz="8" w:space="0" w:color="auto"/>
              <w:left w:val="single" w:sz="8" w:space="0" w:color="auto"/>
              <w:bottom w:val="single" w:sz="8" w:space="0" w:color="000000"/>
              <w:right w:val="single" w:sz="8" w:space="0" w:color="000000"/>
            </w:tcBorders>
            <w:vAlign w:val="center"/>
            <w:hideMark/>
          </w:tcPr>
          <w:p w:rsidR="009573F5" w:rsidRPr="003444DF" w:rsidRDefault="009573F5" w:rsidP="00812B82">
            <w:pPr>
              <w:spacing w:after="0" w:line="240" w:lineRule="auto"/>
              <w:rPr>
                <w:rFonts w:eastAsia="Times New Roman" w:cs="Times New Roman"/>
                <w:color w:val="000000"/>
                <w:szCs w:val="24"/>
              </w:rPr>
            </w:pPr>
          </w:p>
        </w:tc>
      </w:tr>
      <w:tr w:rsidR="009573F5" w:rsidRPr="003444DF" w:rsidTr="00E87A0C">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Actores</w:t>
            </w:r>
          </w:p>
        </w:tc>
        <w:tc>
          <w:tcPr>
            <w:tcW w:w="7042" w:type="dxa"/>
            <w:gridSpan w:val="2"/>
            <w:tcBorders>
              <w:top w:val="single" w:sz="8" w:space="0" w:color="auto"/>
              <w:left w:val="nil"/>
              <w:bottom w:val="single" w:sz="8" w:space="0" w:color="auto"/>
              <w:right w:val="single" w:sz="8" w:space="0" w:color="000000"/>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Pr>
                <w:rFonts w:eastAsia="Times New Roman" w:cs="Times New Roman"/>
                <w:color w:val="000000"/>
                <w:szCs w:val="24"/>
              </w:rPr>
              <w:t>Doctor</w:t>
            </w:r>
          </w:p>
        </w:tc>
      </w:tr>
      <w:tr w:rsidR="009573F5" w:rsidRPr="003444DF" w:rsidTr="00E87A0C">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Casos de Uso Relacionados</w:t>
            </w:r>
          </w:p>
        </w:tc>
        <w:tc>
          <w:tcPr>
            <w:tcW w:w="704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9573F5"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7042" w:type="dxa"/>
            <w:gridSpan w:val="2"/>
            <w:vMerge/>
            <w:tcBorders>
              <w:top w:val="single" w:sz="8" w:space="0" w:color="auto"/>
              <w:left w:val="single" w:sz="8" w:space="0" w:color="auto"/>
              <w:bottom w:val="single" w:sz="8" w:space="0" w:color="000000"/>
              <w:right w:val="single" w:sz="8" w:space="0" w:color="000000"/>
            </w:tcBorders>
            <w:vAlign w:val="center"/>
            <w:hideMark/>
          </w:tcPr>
          <w:p w:rsidR="009573F5" w:rsidRPr="003444DF" w:rsidRDefault="009573F5" w:rsidP="00812B82">
            <w:pPr>
              <w:spacing w:after="0" w:line="240" w:lineRule="auto"/>
              <w:rPr>
                <w:rFonts w:eastAsia="Times New Roman" w:cs="Times New Roman"/>
                <w:color w:val="000000"/>
                <w:szCs w:val="24"/>
              </w:rPr>
            </w:pPr>
          </w:p>
        </w:tc>
      </w:tr>
      <w:tr w:rsidR="009573F5" w:rsidRPr="003444DF" w:rsidTr="00E87A0C">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Partes Interesadas</w:t>
            </w:r>
          </w:p>
        </w:tc>
        <w:tc>
          <w:tcPr>
            <w:tcW w:w="7042" w:type="dxa"/>
            <w:gridSpan w:val="2"/>
            <w:tcBorders>
              <w:top w:val="single" w:sz="8" w:space="0" w:color="auto"/>
              <w:left w:val="nil"/>
              <w:bottom w:val="single" w:sz="8" w:space="0" w:color="auto"/>
              <w:right w:val="single" w:sz="8" w:space="0" w:color="000000"/>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Pr>
                <w:rFonts w:eastAsia="Times New Roman" w:cs="Times New Roman"/>
                <w:color w:val="000000"/>
                <w:szCs w:val="24"/>
              </w:rPr>
              <w:t>Doctor</w:t>
            </w:r>
          </w:p>
        </w:tc>
      </w:tr>
      <w:tr w:rsidR="009573F5" w:rsidRPr="003444DF" w:rsidTr="00E87A0C">
        <w:trPr>
          <w:trHeight w:val="303"/>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Precondiciones</w:t>
            </w:r>
          </w:p>
        </w:tc>
        <w:tc>
          <w:tcPr>
            <w:tcW w:w="7042" w:type="dxa"/>
            <w:gridSpan w:val="2"/>
            <w:tcBorders>
              <w:top w:val="single" w:sz="8" w:space="0" w:color="auto"/>
              <w:left w:val="nil"/>
              <w:bottom w:val="single" w:sz="8" w:space="0" w:color="auto"/>
              <w:right w:val="single" w:sz="8" w:space="0" w:color="000000"/>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Pr>
                <w:rFonts w:eastAsia="Times New Roman" w:cs="Times New Roman"/>
                <w:color w:val="000000"/>
                <w:szCs w:val="24"/>
              </w:rPr>
              <w:t>Debe haber consultas almacenadas en el sistema.</w:t>
            </w:r>
          </w:p>
        </w:tc>
      </w:tr>
      <w:tr w:rsidR="009573F5" w:rsidRPr="003444DF" w:rsidTr="00E87A0C">
        <w:trPr>
          <w:trHeight w:val="28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Post-condiciones</w:t>
            </w:r>
          </w:p>
        </w:tc>
        <w:tc>
          <w:tcPr>
            <w:tcW w:w="7042" w:type="dxa"/>
            <w:gridSpan w:val="2"/>
            <w:tcBorders>
              <w:top w:val="single" w:sz="8" w:space="0" w:color="auto"/>
              <w:left w:val="nil"/>
              <w:bottom w:val="nil"/>
              <w:right w:val="single" w:sz="8" w:space="0" w:color="000000"/>
            </w:tcBorders>
            <w:shd w:val="clear" w:color="auto" w:fill="auto"/>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9573F5"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7042" w:type="dxa"/>
            <w:gridSpan w:val="2"/>
            <w:tcBorders>
              <w:top w:val="nil"/>
              <w:left w:val="nil"/>
              <w:bottom w:val="single" w:sz="8" w:space="0" w:color="auto"/>
              <w:right w:val="single" w:sz="8" w:space="0" w:color="000000"/>
            </w:tcBorders>
            <w:shd w:val="clear" w:color="auto" w:fill="auto"/>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9573F5" w:rsidRPr="003444DF" w:rsidTr="00E87A0C">
        <w:trPr>
          <w:trHeight w:val="303"/>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Actor</w:t>
            </w:r>
          </w:p>
        </w:tc>
        <w:tc>
          <w:tcPr>
            <w:tcW w:w="3927" w:type="dxa"/>
            <w:tcBorders>
              <w:top w:val="nil"/>
              <w:left w:val="nil"/>
              <w:bottom w:val="single" w:sz="8" w:space="0" w:color="auto"/>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Sistema</w:t>
            </w:r>
          </w:p>
        </w:tc>
      </w:tr>
      <w:tr w:rsidR="009573F5" w:rsidRPr="003444DF" w:rsidTr="00E87A0C">
        <w:trPr>
          <w:trHeight w:val="1157"/>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9573F5" w:rsidRPr="003444DF" w:rsidRDefault="009573F5" w:rsidP="009573F5">
            <w:pPr>
              <w:spacing w:after="0" w:line="240" w:lineRule="auto"/>
              <w:rPr>
                <w:rFonts w:eastAsia="Times New Roman" w:cs="Times New Roman"/>
                <w:color w:val="000000"/>
                <w:szCs w:val="24"/>
              </w:rPr>
            </w:pPr>
            <w:r w:rsidRPr="003444DF">
              <w:rPr>
                <w:rFonts w:eastAsia="Times New Roman" w:cs="Times New Roman"/>
                <w:color w:val="000000"/>
                <w:szCs w:val="24"/>
              </w:rPr>
              <w:t>1. El doctor o la secretaria selecciona el reporte</w:t>
            </w:r>
            <w:r>
              <w:rPr>
                <w:rFonts w:eastAsia="Times New Roman" w:cs="Times New Roman"/>
                <w:color w:val="000000"/>
                <w:szCs w:val="24"/>
              </w:rPr>
              <w:t xml:space="preserve"> de consultas</w:t>
            </w:r>
            <w:r w:rsidRPr="003444DF">
              <w:rPr>
                <w:rFonts w:eastAsia="Times New Roman" w:cs="Times New Roman"/>
                <w:color w:val="000000"/>
                <w:szCs w:val="24"/>
              </w:rPr>
              <w:t xml:space="preserve"> deseado, el día correspondiente y el modo de salida del documento.</w:t>
            </w:r>
          </w:p>
        </w:tc>
        <w:tc>
          <w:tcPr>
            <w:tcW w:w="3927" w:type="dxa"/>
            <w:tcBorders>
              <w:top w:val="nil"/>
              <w:left w:val="nil"/>
              <w:right w:val="single" w:sz="8" w:space="0" w:color="auto"/>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1</w:t>
            </w:r>
            <w:r>
              <w:rPr>
                <w:rFonts w:eastAsia="Times New Roman" w:cs="Times New Roman"/>
                <w:color w:val="000000"/>
                <w:szCs w:val="24"/>
              </w:rPr>
              <w:t>.1 El sistema verifica</w:t>
            </w:r>
            <w:r w:rsidRPr="003444DF">
              <w:rPr>
                <w:rFonts w:eastAsia="Times New Roman" w:cs="Times New Roman"/>
                <w:color w:val="000000"/>
                <w:szCs w:val="24"/>
              </w:rPr>
              <w:t xml:space="preserve"> que la fecha sea válida.</w:t>
            </w:r>
          </w:p>
        </w:tc>
      </w:tr>
      <w:tr w:rsidR="009573F5" w:rsidRPr="003444DF" w:rsidTr="00E87A0C">
        <w:trPr>
          <w:trHeight w:val="578"/>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9573F5" w:rsidRPr="003444DF" w:rsidRDefault="009573F5" w:rsidP="009573F5">
            <w:pPr>
              <w:spacing w:after="0" w:line="240" w:lineRule="auto"/>
              <w:rPr>
                <w:rFonts w:eastAsia="Times New Roman" w:cs="Times New Roman"/>
                <w:color w:val="000000"/>
                <w:szCs w:val="24"/>
              </w:rPr>
            </w:pPr>
            <w:r w:rsidRPr="003444DF">
              <w:rPr>
                <w:rFonts w:eastAsia="Times New Roman" w:cs="Times New Roman"/>
                <w:color w:val="000000"/>
                <w:szCs w:val="24"/>
              </w:rPr>
              <w:t>1.</w:t>
            </w:r>
            <w:r>
              <w:rPr>
                <w:rFonts w:eastAsia="Times New Roman" w:cs="Times New Roman"/>
                <w:color w:val="000000"/>
                <w:szCs w:val="24"/>
              </w:rPr>
              <w:t>2</w:t>
            </w:r>
            <w:r w:rsidRPr="003444DF">
              <w:rPr>
                <w:rFonts w:eastAsia="Times New Roman" w:cs="Times New Roman"/>
                <w:color w:val="000000"/>
                <w:szCs w:val="24"/>
              </w:rPr>
              <w:t xml:space="preserve"> El sistema despliega y/o imprime el reporte generado.</w:t>
            </w:r>
          </w:p>
        </w:tc>
      </w:tr>
      <w:tr w:rsidR="009573F5"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9573F5"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927" w:type="dxa"/>
            <w:tcBorders>
              <w:top w:val="nil"/>
              <w:left w:val="nil"/>
              <w:bottom w:val="nil"/>
              <w:right w:val="single" w:sz="8" w:space="0" w:color="auto"/>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9573F5"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c>
          <w:tcPr>
            <w:tcW w:w="3927" w:type="dxa"/>
            <w:tcBorders>
              <w:top w:val="nil"/>
              <w:left w:val="nil"/>
              <w:bottom w:val="single" w:sz="8" w:space="0" w:color="auto"/>
              <w:right w:val="single" w:sz="8" w:space="0" w:color="auto"/>
            </w:tcBorders>
            <w:shd w:val="clear" w:color="auto" w:fill="auto"/>
            <w:vAlign w:val="center"/>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9573F5" w:rsidRPr="003444DF" w:rsidTr="00E87A0C">
        <w:trPr>
          <w:trHeight w:val="651"/>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9573F5" w:rsidRPr="003444DF" w:rsidRDefault="009573F5" w:rsidP="00812B82">
            <w:pPr>
              <w:spacing w:after="0" w:line="240" w:lineRule="auto"/>
              <w:jc w:val="center"/>
              <w:rPr>
                <w:rFonts w:eastAsia="Times New Roman" w:cs="Times New Roman"/>
                <w:b/>
                <w:bCs/>
                <w:color w:val="000000"/>
                <w:szCs w:val="24"/>
              </w:rPr>
            </w:pPr>
            <w:r w:rsidRPr="003444DF">
              <w:rPr>
                <w:rFonts w:eastAsia="Times New Roman" w:cs="Times New Roman"/>
                <w:b/>
                <w:bCs/>
                <w:color w:val="000000"/>
                <w:szCs w:val="24"/>
              </w:rPr>
              <w:t>Condiciones de excepción</w:t>
            </w:r>
          </w:p>
        </w:tc>
        <w:tc>
          <w:tcPr>
            <w:tcW w:w="7042" w:type="dxa"/>
            <w:gridSpan w:val="2"/>
            <w:tcBorders>
              <w:top w:val="single" w:sz="8" w:space="0" w:color="auto"/>
              <w:left w:val="nil"/>
              <w:bottom w:val="nil"/>
              <w:right w:val="single" w:sz="8" w:space="0" w:color="000000"/>
            </w:tcBorders>
            <w:shd w:val="clear" w:color="auto" w:fill="auto"/>
            <w:hideMark/>
          </w:tcPr>
          <w:p w:rsidR="009573F5" w:rsidRPr="003444DF" w:rsidRDefault="009573F5" w:rsidP="009573F5">
            <w:pPr>
              <w:spacing w:after="0" w:line="240" w:lineRule="auto"/>
              <w:rPr>
                <w:rFonts w:eastAsia="Times New Roman" w:cs="Times New Roman"/>
                <w:color w:val="000000"/>
                <w:szCs w:val="24"/>
              </w:rPr>
            </w:pPr>
            <w:r w:rsidRPr="003444DF">
              <w:rPr>
                <w:rFonts w:eastAsia="Times New Roman" w:cs="Times New Roman"/>
                <w:color w:val="000000"/>
                <w:szCs w:val="24"/>
              </w:rPr>
              <w:t xml:space="preserve">1.1 Si la fecha no es válida o no hay </w:t>
            </w:r>
            <w:r>
              <w:rPr>
                <w:rFonts w:eastAsia="Times New Roman" w:cs="Times New Roman"/>
                <w:color w:val="000000"/>
                <w:szCs w:val="24"/>
              </w:rPr>
              <w:t>consultas registradas</w:t>
            </w:r>
            <w:r w:rsidRPr="003444DF">
              <w:rPr>
                <w:rFonts w:eastAsia="Times New Roman" w:cs="Times New Roman"/>
                <w:color w:val="000000"/>
                <w:szCs w:val="24"/>
              </w:rPr>
              <w:t>, el sistema mostrara un mensaje de error y le permitirá al usuario, cambiar la fecha.</w:t>
            </w:r>
          </w:p>
        </w:tc>
      </w:tr>
      <w:tr w:rsidR="009573F5"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7042" w:type="dxa"/>
            <w:gridSpan w:val="2"/>
            <w:tcBorders>
              <w:top w:val="nil"/>
              <w:left w:val="nil"/>
              <w:bottom w:val="nil"/>
              <w:right w:val="single" w:sz="8" w:space="0" w:color="000000"/>
            </w:tcBorders>
            <w:shd w:val="clear" w:color="auto" w:fill="auto"/>
            <w:hideMark/>
          </w:tcPr>
          <w:p w:rsidR="009573F5" w:rsidRPr="003444DF" w:rsidRDefault="009573F5" w:rsidP="009573F5">
            <w:pPr>
              <w:spacing w:after="0" w:line="240" w:lineRule="auto"/>
              <w:rPr>
                <w:rFonts w:eastAsia="Times New Roman" w:cs="Times New Roman"/>
                <w:color w:val="000000"/>
                <w:szCs w:val="24"/>
              </w:rPr>
            </w:pPr>
            <w:r w:rsidRPr="003444DF">
              <w:rPr>
                <w:rFonts w:eastAsia="Times New Roman" w:cs="Times New Roman"/>
                <w:color w:val="000000"/>
                <w:szCs w:val="24"/>
              </w:rPr>
              <w:t xml:space="preserve">1.2 Si no </w:t>
            </w:r>
            <w:r>
              <w:rPr>
                <w:rFonts w:eastAsia="Times New Roman" w:cs="Times New Roman"/>
                <w:color w:val="000000"/>
                <w:szCs w:val="24"/>
              </w:rPr>
              <w:t>consultas registradas</w:t>
            </w:r>
            <w:r w:rsidRPr="003444DF">
              <w:rPr>
                <w:rFonts w:eastAsia="Times New Roman" w:cs="Times New Roman"/>
                <w:color w:val="000000"/>
                <w:szCs w:val="24"/>
              </w:rPr>
              <w:t>, el sistema mostrará un mensaje informándolo.</w:t>
            </w:r>
          </w:p>
        </w:tc>
      </w:tr>
      <w:tr w:rsidR="009573F5"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7042" w:type="dxa"/>
            <w:gridSpan w:val="2"/>
            <w:tcBorders>
              <w:top w:val="nil"/>
              <w:left w:val="nil"/>
              <w:bottom w:val="nil"/>
              <w:right w:val="single" w:sz="8" w:space="0" w:color="000000"/>
            </w:tcBorders>
            <w:shd w:val="clear" w:color="auto" w:fill="auto"/>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9573F5" w:rsidRPr="003444DF" w:rsidTr="00E87A0C">
        <w:trPr>
          <w:trHeight w:val="289"/>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7042" w:type="dxa"/>
            <w:gridSpan w:val="2"/>
            <w:tcBorders>
              <w:top w:val="nil"/>
              <w:left w:val="nil"/>
              <w:bottom w:val="nil"/>
              <w:right w:val="single" w:sz="8" w:space="0" w:color="000000"/>
            </w:tcBorders>
            <w:shd w:val="clear" w:color="auto" w:fill="auto"/>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r>
      <w:tr w:rsidR="009573F5" w:rsidRPr="003444DF" w:rsidTr="00E87A0C">
        <w:trPr>
          <w:trHeight w:val="303"/>
        </w:trPr>
        <w:tc>
          <w:tcPr>
            <w:tcW w:w="2162" w:type="dxa"/>
            <w:vMerge/>
            <w:tcBorders>
              <w:top w:val="nil"/>
              <w:left w:val="single" w:sz="8" w:space="0" w:color="auto"/>
              <w:bottom w:val="single" w:sz="8" w:space="0" w:color="000000"/>
              <w:right w:val="single" w:sz="8" w:space="0" w:color="auto"/>
            </w:tcBorders>
            <w:vAlign w:val="center"/>
            <w:hideMark/>
          </w:tcPr>
          <w:p w:rsidR="009573F5" w:rsidRPr="003444DF" w:rsidRDefault="009573F5" w:rsidP="00812B82">
            <w:pPr>
              <w:spacing w:after="0" w:line="240" w:lineRule="auto"/>
              <w:rPr>
                <w:rFonts w:eastAsia="Times New Roman" w:cs="Times New Roman"/>
                <w:b/>
                <w:bCs/>
                <w:color w:val="000000"/>
                <w:szCs w:val="24"/>
              </w:rPr>
            </w:pPr>
          </w:p>
        </w:tc>
        <w:tc>
          <w:tcPr>
            <w:tcW w:w="7042" w:type="dxa"/>
            <w:gridSpan w:val="2"/>
            <w:tcBorders>
              <w:top w:val="nil"/>
              <w:left w:val="nil"/>
              <w:bottom w:val="single" w:sz="8" w:space="0" w:color="auto"/>
              <w:right w:val="single" w:sz="8" w:space="0" w:color="000000"/>
            </w:tcBorders>
            <w:shd w:val="clear" w:color="auto" w:fill="auto"/>
            <w:hideMark/>
          </w:tcPr>
          <w:p w:rsidR="009573F5" w:rsidRPr="003444DF" w:rsidRDefault="009573F5" w:rsidP="00812B82">
            <w:pPr>
              <w:spacing w:after="0" w:line="240" w:lineRule="auto"/>
              <w:rPr>
                <w:rFonts w:eastAsia="Times New Roman" w:cs="Times New Roman"/>
                <w:color w:val="000000"/>
                <w:szCs w:val="24"/>
              </w:rPr>
            </w:pPr>
            <w:r w:rsidRPr="003444DF">
              <w:rPr>
                <w:rFonts w:eastAsia="Times New Roman" w:cs="Times New Roman"/>
                <w:color w:val="000000"/>
                <w:szCs w:val="24"/>
              </w:rPr>
              <w:t> </w:t>
            </w:r>
          </w:p>
        </w:tc>
      </w:tr>
    </w:tbl>
    <w:p w:rsidR="009573F5" w:rsidRDefault="009573F5" w:rsidP="009573F5"/>
    <w:p w:rsidR="009573F5" w:rsidRDefault="009573F5" w:rsidP="009573F5"/>
    <w:p w:rsidR="003444DF" w:rsidRDefault="009573F5" w:rsidP="000C051F">
      <w:pPr>
        <w:rPr>
          <w:b/>
        </w:rPr>
      </w:pPr>
      <w:r>
        <w:rPr>
          <w:b/>
        </w:rPr>
        <w:br w:type="page"/>
      </w:r>
      <w:r w:rsidR="00E87A0C">
        <w:rPr>
          <w:b/>
        </w:rPr>
        <w:lastRenderedPageBreak/>
        <w:br/>
      </w:r>
      <w:r>
        <w:rPr>
          <w:b/>
        </w:rPr>
        <w:br/>
      </w:r>
      <w:r w:rsidR="00E87A0C">
        <w:rPr>
          <w:b/>
        </w:rPr>
        <w:br/>
      </w:r>
      <w:r>
        <w:rPr>
          <w:b/>
        </w:rPr>
        <w:br/>
      </w:r>
      <w:r w:rsidR="003F0212" w:rsidRPr="002A6D39">
        <w:rPr>
          <w:b/>
        </w:rPr>
        <w:t>Descripción</w:t>
      </w:r>
      <w:r w:rsidR="003444DF" w:rsidRPr="002A6D39">
        <w:rPr>
          <w:b/>
        </w:rPr>
        <w:t xml:space="preserve"> del caso de uso: </w:t>
      </w:r>
      <w:r w:rsidR="003F0212" w:rsidRPr="002A6D39">
        <w:rPr>
          <w:b/>
        </w:rPr>
        <w:t>Listar estudios</w:t>
      </w:r>
    </w:p>
    <w:p w:rsidR="002A6D39" w:rsidRPr="002A6D39" w:rsidRDefault="002A6D39" w:rsidP="000C051F">
      <w:pPr>
        <w:rPr>
          <w:b/>
        </w:rPr>
      </w:pPr>
    </w:p>
    <w:tbl>
      <w:tblPr>
        <w:tblW w:w="9062" w:type="dxa"/>
        <w:tblInd w:w="118" w:type="dxa"/>
        <w:tblLook w:val="04A0" w:firstRow="1" w:lastRow="0" w:firstColumn="1" w:lastColumn="0" w:noHBand="0" w:noVBand="1"/>
      </w:tblPr>
      <w:tblGrid>
        <w:gridCol w:w="2162"/>
        <w:gridCol w:w="3115"/>
        <w:gridCol w:w="3785"/>
      </w:tblGrid>
      <w:tr w:rsidR="003F0212" w:rsidRPr="003F0212" w:rsidTr="00E87A0C">
        <w:trPr>
          <w:trHeight w:val="314"/>
        </w:trPr>
        <w:tc>
          <w:tcPr>
            <w:tcW w:w="21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Nombre Caso de Uso</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Listar estudios</w:t>
            </w:r>
          </w:p>
        </w:tc>
      </w:tr>
      <w:tr w:rsidR="003F0212" w:rsidRPr="003F0212" w:rsidTr="00E87A0C">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Evento Disparador</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El doctor quiere imprimir los estudios del sistema</w:t>
            </w:r>
          </w:p>
        </w:tc>
      </w:tr>
      <w:tr w:rsidR="003F0212" w:rsidRPr="003F0212" w:rsidTr="00E87A0C">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Breve descripción</w:t>
            </w:r>
          </w:p>
        </w:tc>
        <w:tc>
          <w:tcPr>
            <w:tcW w:w="69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F0212" w:rsidRPr="003F0212" w:rsidRDefault="002A6D39" w:rsidP="003F0212">
            <w:pPr>
              <w:spacing w:after="0" w:line="240" w:lineRule="auto"/>
              <w:rPr>
                <w:rFonts w:eastAsia="Times New Roman" w:cs="Times New Roman"/>
                <w:color w:val="000000"/>
                <w:szCs w:val="24"/>
              </w:rPr>
            </w:pPr>
            <w:r>
              <w:rPr>
                <w:rFonts w:eastAsia="Times New Roman" w:cs="Times New Roman"/>
                <w:color w:val="000000"/>
                <w:szCs w:val="24"/>
              </w:rPr>
              <w:t xml:space="preserve">El doctor desea </w:t>
            </w:r>
            <w:r w:rsidR="003F0212" w:rsidRPr="003F0212">
              <w:rPr>
                <w:rFonts w:eastAsia="Times New Roman" w:cs="Times New Roman"/>
                <w:color w:val="000000"/>
                <w:szCs w:val="24"/>
              </w:rPr>
              <w:t>un reporte de los estudios que ha estado indicando en su consultorio.</w:t>
            </w:r>
          </w:p>
        </w:tc>
      </w:tr>
      <w:tr w:rsidR="003F0212" w:rsidRPr="003F0212" w:rsidTr="00E87A0C">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6900"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E87A0C">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Actores</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E87A0C">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Casos de Uso Relacionados</w:t>
            </w:r>
          </w:p>
        </w:tc>
        <w:tc>
          <w:tcPr>
            <w:tcW w:w="69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E87A0C">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6900" w:type="dxa"/>
            <w:gridSpan w:val="2"/>
            <w:vMerge/>
            <w:tcBorders>
              <w:top w:val="single" w:sz="8" w:space="0" w:color="auto"/>
              <w:left w:val="single" w:sz="8" w:space="0" w:color="auto"/>
              <w:bottom w:val="single" w:sz="8" w:space="0" w:color="000000"/>
              <w:right w:val="single" w:sz="8" w:space="0" w:color="000000"/>
            </w:tcBorders>
            <w:vAlign w:val="center"/>
            <w:hideMark/>
          </w:tcPr>
          <w:p w:rsidR="003F0212" w:rsidRPr="003F0212" w:rsidRDefault="003F0212" w:rsidP="003F0212">
            <w:pPr>
              <w:spacing w:after="0" w:line="240" w:lineRule="auto"/>
              <w:rPr>
                <w:rFonts w:eastAsia="Times New Roman" w:cs="Times New Roman"/>
                <w:color w:val="000000"/>
                <w:szCs w:val="24"/>
              </w:rPr>
            </w:pPr>
          </w:p>
        </w:tc>
      </w:tr>
      <w:tr w:rsidR="003F0212" w:rsidRPr="003F0212" w:rsidTr="00E87A0C">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Partes Interesadas</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Doctor</w:t>
            </w:r>
          </w:p>
        </w:tc>
      </w:tr>
      <w:tr w:rsidR="003F0212" w:rsidRPr="003F0212" w:rsidTr="00E87A0C">
        <w:trPr>
          <w:trHeight w:val="314"/>
        </w:trPr>
        <w:tc>
          <w:tcPr>
            <w:tcW w:w="2162" w:type="dxa"/>
            <w:tcBorders>
              <w:top w:val="nil"/>
              <w:left w:val="single" w:sz="8" w:space="0" w:color="auto"/>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Precondiciones</w:t>
            </w:r>
          </w:p>
        </w:tc>
        <w:tc>
          <w:tcPr>
            <w:tcW w:w="6900" w:type="dxa"/>
            <w:gridSpan w:val="2"/>
            <w:tcBorders>
              <w:top w:val="single" w:sz="8" w:space="0" w:color="auto"/>
              <w:left w:val="nil"/>
              <w:bottom w:val="single" w:sz="8" w:space="0" w:color="auto"/>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Pr>
                <w:rFonts w:eastAsia="Times New Roman" w:cs="Times New Roman"/>
                <w:color w:val="000000"/>
                <w:szCs w:val="24"/>
              </w:rPr>
              <w:t>Debe</w:t>
            </w:r>
            <w:r w:rsidRPr="003F0212">
              <w:rPr>
                <w:rFonts w:eastAsia="Times New Roman" w:cs="Times New Roman"/>
                <w:color w:val="000000"/>
                <w:szCs w:val="24"/>
              </w:rPr>
              <w:t xml:space="preserve"> haber estudios registrados.</w:t>
            </w:r>
          </w:p>
        </w:tc>
      </w:tr>
      <w:tr w:rsidR="003F0212" w:rsidRPr="003F0212" w:rsidTr="00E87A0C">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Post-condiciones</w:t>
            </w:r>
          </w:p>
        </w:tc>
        <w:tc>
          <w:tcPr>
            <w:tcW w:w="6900"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E87A0C">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6900"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E87A0C">
        <w:trPr>
          <w:trHeight w:val="314"/>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Flujo de Eventos</w:t>
            </w:r>
          </w:p>
        </w:tc>
        <w:tc>
          <w:tcPr>
            <w:tcW w:w="3115" w:type="dxa"/>
            <w:tcBorders>
              <w:top w:val="nil"/>
              <w:left w:val="nil"/>
              <w:bottom w:val="single" w:sz="8" w:space="0" w:color="auto"/>
              <w:right w:val="nil"/>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Actor</w:t>
            </w:r>
          </w:p>
        </w:tc>
        <w:tc>
          <w:tcPr>
            <w:tcW w:w="3785"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Sistema</w:t>
            </w:r>
          </w:p>
        </w:tc>
      </w:tr>
      <w:tr w:rsidR="003F0212" w:rsidRPr="003F0212" w:rsidTr="00E87A0C">
        <w:trPr>
          <w:trHeight w:val="8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  El doctor selecciona el tipo de reporte deseado y el tipo de salida del documento.</w:t>
            </w:r>
          </w:p>
        </w:tc>
        <w:tc>
          <w:tcPr>
            <w:tcW w:w="3785"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xml:space="preserve">1.1 El sistema </w:t>
            </w:r>
            <w:proofErr w:type="gramStart"/>
            <w:r>
              <w:rPr>
                <w:rFonts w:eastAsia="Times New Roman" w:cs="Times New Roman"/>
                <w:color w:val="000000"/>
                <w:szCs w:val="24"/>
              </w:rPr>
              <w:t>valida</w:t>
            </w:r>
            <w:proofErr w:type="gramEnd"/>
            <w:r w:rsidRPr="003F0212">
              <w:rPr>
                <w:rFonts w:eastAsia="Times New Roman" w:cs="Times New Roman"/>
                <w:color w:val="000000"/>
                <w:szCs w:val="24"/>
              </w:rPr>
              <w:t xml:space="preserve"> que existan estudios registrados.</w:t>
            </w:r>
          </w:p>
        </w:tc>
      </w:tr>
      <w:tr w:rsidR="003F0212" w:rsidRPr="003F0212" w:rsidTr="00E87A0C">
        <w:trPr>
          <w:trHeight w:val="598"/>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3785"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1.2 El sistema despliega y/o imprime el reporte con los datos solicitados.</w:t>
            </w:r>
          </w:p>
        </w:tc>
      </w:tr>
      <w:tr w:rsidR="003F0212" w:rsidRPr="003F0212" w:rsidTr="00E87A0C">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3785" w:type="dxa"/>
            <w:tcBorders>
              <w:top w:val="nil"/>
              <w:left w:val="nil"/>
              <w:bottom w:val="nil"/>
              <w:right w:val="single" w:sz="8" w:space="0" w:color="auto"/>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E87A0C">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bottom"/>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3785"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E87A0C">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nil"/>
              <w:right w:val="single" w:sz="8" w:space="0" w:color="000000"/>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3785" w:type="dxa"/>
            <w:tcBorders>
              <w:top w:val="nil"/>
              <w:left w:val="nil"/>
              <w:bottom w:val="nil"/>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E87A0C">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3115"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c>
          <w:tcPr>
            <w:tcW w:w="3785" w:type="dxa"/>
            <w:tcBorders>
              <w:top w:val="nil"/>
              <w:left w:val="nil"/>
              <w:bottom w:val="single" w:sz="8" w:space="0" w:color="auto"/>
              <w:right w:val="single" w:sz="8" w:space="0" w:color="auto"/>
            </w:tcBorders>
            <w:shd w:val="clear" w:color="auto" w:fill="auto"/>
            <w:vAlign w:val="center"/>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E87A0C">
        <w:trPr>
          <w:trHeight w:val="299"/>
        </w:trPr>
        <w:tc>
          <w:tcPr>
            <w:tcW w:w="2162" w:type="dxa"/>
            <w:vMerge w:val="restart"/>
            <w:tcBorders>
              <w:top w:val="nil"/>
              <w:left w:val="single" w:sz="8" w:space="0" w:color="auto"/>
              <w:bottom w:val="single" w:sz="8" w:space="0" w:color="000000"/>
              <w:right w:val="single" w:sz="8" w:space="0" w:color="auto"/>
            </w:tcBorders>
            <w:shd w:val="clear" w:color="auto" w:fill="auto"/>
            <w:vAlign w:val="center"/>
            <w:hideMark/>
          </w:tcPr>
          <w:p w:rsidR="003F0212" w:rsidRPr="003F0212" w:rsidRDefault="003F0212" w:rsidP="003F0212">
            <w:pPr>
              <w:spacing w:after="0" w:line="240" w:lineRule="auto"/>
              <w:jc w:val="center"/>
              <w:rPr>
                <w:rFonts w:eastAsia="Times New Roman" w:cs="Times New Roman"/>
                <w:b/>
                <w:bCs/>
                <w:color w:val="000000"/>
                <w:szCs w:val="24"/>
              </w:rPr>
            </w:pPr>
            <w:r w:rsidRPr="003F0212">
              <w:rPr>
                <w:rFonts w:eastAsia="Times New Roman" w:cs="Times New Roman"/>
                <w:b/>
                <w:bCs/>
                <w:color w:val="000000"/>
                <w:szCs w:val="24"/>
              </w:rPr>
              <w:t>Condiciones de excepción</w:t>
            </w:r>
          </w:p>
        </w:tc>
        <w:tc>
          <w:tcPr>
            <w:tcW w:w="6900" w:type="dxa"/>
            <w:gridSpan w:val="2"/>
            <w:tcBorders>
              <w:top w:val="single" w:sz="8" w:space="0" w:color="auto"/>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1.1 Si no hay estudios registrados, el sistema lanzará un mensaje informándolo</w:t>
            </w:r>
          </w:p>
        </w:tc>
      </w:tr>
      <w:tr w:rsidR="003F0212" w:rsidRPr="003F0212" w:rsidTr="00E87A0C">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6900"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E87A0C">
        <w:trPr>
          <w:trHeight w:val="63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eastAsia="Times New Roman" w:cs="Times New Roman"/>
                <w:b/>
                <w:bCs/>
                <w:color w:val="000000"/>
                <w:szCs w:val="24"/>
              </w:rPr>
            </w:pPr>
          </w:p>
        </w:tc>
        <w:tc>
          <w:tcPr>
            <w:tcW w:w="6900"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eastAsia="Times New Roman" w:cs="Times New Roman"/>
                <w:color w:val="000000"/>
                <w:szCs w:val="24"/>
              </w:rPr>
            </w:pPr>
            <w:r w:rsidRPr="003F0212">
              <w:rPr>
                <w:rFonts w:eastAsia="Times New Roman" w:cs="Times New Roman"/>
                <w:color w:val="000000"/>
                <w:szCs w:val="24"/>
              </w:rPr>
              <w:t> </w:t>
            </w:r>
          </w:p>
        </w:tc>
      </w:tr>
      <w:tr w:rsidR="003F0212" w:rsidRPr="003F0212" w:rsidTr="00E87A0C">
        <w:trPr>
          <w:trHeight w:val="299"/>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6900" w:type="dxa"/>
            <w:gridSpan w:val="2"/>
            <w:tcBorders>
              <w:top w:val="nil"/>
              <w:left w:val="nil"/>
              <w:bottom w:val="nil"/>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r w:rsidR="003F0212" w:rsidRPr="003F0212" w:rsidTr="00E87A0C">
        <w:trPr>
          <w:trHeight w:val="314"/>
        </w:trPr>
        <w:tc>
          <w:tcPr>
            <w:tcW w:w="2162" w:type="dxa"/>
            <w:vMerge/>
            <w:tcBorders>
              <w:top w:val="nil"/>
              <w:left w:val="single" w:sz="8" w:space="0" w:color="auto"/>
              <w:bottom w:val="single" w:sz="8" w:space="0" w:color="000000"/>
              <w:right w:val="single" w:sz="8" w:space="0" w:color="auto"/>
            </w:tcBorders>
            <w:vAlign w:val="center"/>
            <w:hideMark/>
          </w:tcPr>
          <w:p w:rsidR="003F0212" w:rsidRPr="003F0212" w:rsidRDefault="003F0212" w:rsidP="003F0212">
            <w:pPr>
              <w:spacing w:after="0" w:line="240" w:lineRule="auto"/>
              <w:rPr>
                <w:rFonts w:ascii="Calibri" w:eastAsia="Times New Roman" w:hAnsi="Calibri" w:cs="Times New Roman"/>
                <w:b/>
                <w:bCs/>
                <w:color w:val="000000"/>
              </w:rPr>
            </w:pPr>
          </w:p>
        </w:tc>
        <w:tc>
          <w:tcPr>
            <w:tcW w:w="6900" w:type="dxa"/>
            <w:gridSpan w:val="2"/>
            <w:tcBorders>
              <w:top w:val="nil"/>
              <w:left w:val="nil"/>
              <w:bottom w:val="single" w:sz="8" w:space="0" w:color="auto"/>
              <w:right w:val="single" w:sz="8" w:space="0" w:color="000000"/>
            </w:tcBorders>
            <w:shd w:val="clear" w:color="auto" w:fill="auto"/>
            <w:hideMark/>
          </w:tcPr>
          <w:p w:rsidR="003F0212" w:rsidRPr="003F0212" w:rsidRDefault="003F0212" w:rsidP="003F0212">
            <w:pPr>
              <w:spacing w:after="0" w:line="240" w:lineRule="auto"/>
              <w:rPr>
                <w:rFonts w:ascii="Calibri" w:eastAsia="Times New Roman" w:hAnsi="Calibri" w:cs="Times New Roman"/>
                <w:color w:val="000000"/>
              </w:rPr>
            </w:pPr>
            <w:r w:rsidRPr="003F0212">
              <w:rPr>
                <w:rFonts w:ascii="Calibri" w:eastAsia="Times New Roman" w:hAnsi="Calibri" w:cs="Times New Roman"/>
                <w:color w:val="000000"/>
                <w:sz w:val="22"/>
              </w:rPr>
              <w:t> </w:t>
            </w:r>
          </w:p>
        </w:tc>
      </w:tr>
    </w:tbl>
    <w:p w:rsidR="003444DF" w:rsidRDefault="003444DF" w:rsidP="000C051F"/>
    <w:p w:rsidR="003F0212" w:rsidRDefault="003F0212" w:rsidP="000C051F"/>
    <w:p w:rsidR="003F0212" w:rsidRDefault="003F0212" w:rsidP="000C051F"/>
    <w:p w:rsidR="003F0212" w:rsidRDefault="003F0212" w:rsidP="000C051F"/>
    <w:p w:rsidR="003F0212" w:rsidRDefault="003F0212" w:rsidP="000C051F"/>
    <w:p w:rsidR="00990E0C" w:rsidRDefault="00990E0C" w:rsidP="000C051F"/>
    <w:p w:rsidR="003F0212" w:rsidRDefault="006875C9" w:rsidP="000C051F">
      <w:pPr>
        <w:rPr>
          <w:b/>
        </w:rPr>
      </w:pPr>
      <w:r w:rsidRPr="002A6D39">
        <w:rPr>
          <w:b/>
        </w:rPr>
        <w:t>Descripción del caso de uso: Listar ingresos</w:t>
      </w:r>
    </w:p>
    <w:p w:rsidR="002A6D39" w:rsidRPr="002A6D39" w:rsidRDefault="002A6D39" w:rsidP="000C051F">
      <w:pPr>
        <w:rPr>
          <w:b/>
        </w:rPr>
      </w:pPr>
    </w:p>
    <w:tbl>
      <w:tblPr>
        <w:tblW w:w="9216" w:type="dxa"/>
        <w:tblInd w:w="118" w:type="dxa"/>
        <w:tblLook w:val="04A0" w:firstRow="1" w:lastRow="0" w:firstColumn="1" w:lastColumn="0" w:noHBand="0" w:noVBand="1"/>
      </w:tblPr>
      <w:tblGrid>
        <w:gridCol w:w="2143"/>
        <w:gridCol w:w="3087"/>
        <w:gridCol w:w="3986"/>
      </w:tblGrid>
      <w:tr w:rsidR="006875C9" w:rsidRPr="006875C9" w:rsidTr="006875C9">
        <w:trPr>
          <w:trHeight w:val="296"/>
        </w:trPr>
        <w:tc>
          <w:tcPr>
            <w:tcW w:w="214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ingresos</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usuario necesita un listado de sus ingresos</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2A6D39" w:rsidP="006875C9">
            <w:pPr>
              <w:spacing w:after="0" w:line="240" w:lineRule="auto"/>
              <w:rPr>
                <w:rFonts w:eastAsia="Times New Roman" w:cs="Times New Roman"/>
                <w:color w:val="000000"/>
                <w:szCs w:val="24"/>
              </w:rPr>
            </w:pPr>
            <w:r>
              <w:rPr>
                <w:rFonts w:eastAsia="Times New Roman" w:cs="Times New Roman"/>
                <w:color w:val="000000"/>
                <w:szCs w:val="24"/>
              </w:rPr>
              <w:t xml:space="preserve">El doctor o la secretaria </w:t>
            </w:r>
            <w:proofErr w:type="gramStart"/>
            <w:r w:rsidR="006875C9" w:rsidRPr="006875C9">
              <w:rPr>
                <w:rFonts w:eastAsia="Times New Roman" w:cs="Times New Roman"/>
                <w:color w:val="000000"/>
                <w:szCs w:val="24"/>
              </w:rPr>
              <w:t>desea</w:t>
            </w:r>
            <w:proofErr w:type="gramEnd"/>
            <w:r w:rsidR="006875C9" w:rsidRPr="006875C9">
              <w:rPr>
                <w:rFonts w:eastAsia="Times New Roman" w:cs="Times New Roman"/>
                <w:color w:val="000000"/>
                <w:szCs w:val="24"/>
              </w:rPr>
              <w:t xml:space="preserve"> un listado de los ingresos generados en determinado periodo.</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7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o secretaria</w:t>
            </w:r>
          </w:p>
        </w:tc>
      </w:tr>
      <w:tr w:rsidR="006875C9" w:rsidRPr="006875C9" w:rsidTr="006875C9">
        <w:trPr>
          <w:trHeight w:val="296"/>
        </w:trPr>
        <w:tc>
          <w:tcPr>
            <w:tcW w:w="2143"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73"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FF0000"/>
                <w:szCs w:val="24"/>
              </w:rPr>
            </w:pPr>
            <w:r w:rsidRPr="006875C9">
              <w:rPr>
                <w:rFonts w:eastAsia="Times New Roman" w:cs="Times New Roman"/>
                <w:color w:val="FF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87"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6875C9">
        <w:trPr>
          <w:trHeight w:val="847"/>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usuario administrativo selecciona el reporte deseado, la(as) fechas(as) y el tipo de salida del reporte.</w:t>
            </w:r>
          </w:p>
        </w:tc>
        <w:tc>
          <w:tcPr>
            <w:tcW w:w="3986" w:type="dxa"/>
            <w:tcBorders>
              <w:top w:val="nil"/>
              <w:left w:val="nil"/>
              <w:bottom w:val="nil"/>
              <w:right w:val="single" w:sz="8" w:space="0" w:color="auto"/>
            </w:tcBorders>
            <w:shd w:val="clear" w:color="auto" w:fill="auto"/>
            <w:vAlign w:val="center"/>
            <w:hideMark/>
          </w:tcPr>
          <w:p w:rsidR="006875C9" w:rsidRPr="006875C9" w:rsidRDefault="002A6D39" w:rsidP="006875C9">
            <w:pPr>
              <w:spacing w:after="0" w:line="240" w:lineRule="auto"/>
              <w:rPr>
                <w:rFonts w:eastAsia="Times New Roman" w:cs="Times New Roman"/>
                <w:color w:val="000000"/>
                <w:szCs w:val="24"/>
              </w:rPr>
            </w:pPr>
            <w:r>
              <w:rPr>
                <w:rFonts w:eastAsia="Times New Roman" w:cs="Times New Roman"/>
                <w:color w:val="000000"/>
                <w:szCs w:val="24"/>
              </w:rPr>
              <w:t xml:space="preserve">1.1 El sistema valida </w:t>
            </w:r>
            <w:r w:rsidR="006875C9" w:rsidRPr="006875C9">
              <w:rPr>
                <w:rFonts w:eastAsia="Times New Roman" w:cs="Times New Roman"/>
                <w:color w:val="000000"/>
                <w:szCs w:val="24"/>
              </w:rPr>
              <w:t>la(s) fecha(as).</w:t>
            </w:r>
          </w:p>
        </w:tc>
      </w:tr>
      <w:tr w:rsidR="006875C9" w:rsidRPr="006875C9" w:rsidTr="006875C9">
        <w:trPr>
          <w:trHeight w:val="565"/>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verifica que hayan ingresos en el periodo especificado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1.3 El sistema despliega y/o imprime el reporte</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87"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98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73"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fecha no es válida, el sistema mostrara un mensaje de error y permitirá cambiar la fecha.</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Si no hay ingresos para ese periodo, el sistema mostrara un mensaje informándolo.</w:t>
            </w:r>
          </w:p>
        </w:tc>
      </w:tr>
      <w:tr w:rsidR="006875C9" w:rsidRPr="006875C9" w:rsidTr="006875C9">
        <w:trPr>
          <w:trHeight w:val="282"/>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73"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6875C9">
        <w:trPr>
          <w:trHeight w:val="296"/>
        </w:trPr>
        <w:tc>
          <w:tcPr>
            <w:tcW w:w="2143"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073"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Pr>
        <w:rPr>
          <w:b/>
        </w:rPr>
      </w:pPr>
      <w:r w:rsidRPr="002A6D39">
        <w:rPr>
          <w:b/>
        </w:rPr>
        <w:t>Descripción del caso de uso: Listar pacientes</w:t>
      </w:r>
    </w:p>
    <w:p w:rsidR="002A6D39" w:rsidRPr="002A6D39" w:rsidRDefault="002A6D39" w:rsidP="000C051F">
      <w:pPr>
        <w:rPr>
          <w:b/>
        </w:rPr>
      </w:pPr>
    </w:p>
    <w:tbl>
      <w:tblPr>
        <w:tblW w:w="9062" w:type="dxa"/>
        <w:tblInd w:w="118" w:type="dxa"/>
        <w:tblLook w:val="04A0" w:firstRow="1" w:lastRow="0" w:firstColumn="1" w:lastColumn="0" w:noHBand="0" w:noVBand="1"/>
      </w:tblPr>
      <w:tblGrid>
        <w:gridCol w:w="2178"/>
        <w:gridCol w:w="3138"/>
        <w:gridCol w:w="3746"/>
      </w:tblGrid>
      <w:tr w:rsidR="006875C9" w:rsidRPr="006875C9" w:rsidTr="00E87A0C">
        <w:trPr>
          <w:trHeight w:val="312"/>
        </w:trPr>
        <w:tc>
          <w:tcPr>
            <w:tcW w:w="217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884"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pacientes</w:t>
            </w:r>
          </w:p>
        </w:tc>
      </w:tr>
      <w:tr w:rsidR="006875C9" w:rsidRPr="006875C9" w:rsidTr="00E87A0C">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884"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necesita un listado de sus pacientes</w:t>
            </w:r>
          </w:p>
        </w:tc>
      </w:tr>
      <w:tr w:rsidR="006875C9" w:rsidRPr="006875C9" w:rsidTr="00E87A0C">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88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tener un listado de los pacientes que han sido atendidos en su consultorio.</w:t>
            </w:r>
          </w:p>
        </w:tc>
      </w:tr>
      <w:tr w:rsidR="006875C9" w:rsidRPr="006875C9" w:rsidTr="00E87A0C">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884"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E87A0C">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884"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E87A0C">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88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884"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E87A0C">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884"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E87A0C">
        <w:trPr>
          <w:trHeight w:val="312"/>
        </w:trPr>
        <w:tc>
          <w:tcPr>
            <w:tcW w:w="2178"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884"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Pr>
                <w:rFonts w:eastAsia="Times New Roman" w:cs="Times New Roman"/>
                <w:color w:val="000000"/>
                <w:szCs w:val="24"/>
              </w:rPr>
              <w:t>Debe</w:t>
            </w:r>
            <w:r w:rsidRPr="006875C9">
              <w:rPr>
                <w:rFonts w:eastAsia="Times New Roman" w:cs="Times New Roman"/>
                <w:color w:val="000000"/>
                <w:szCs w:val="24"/>
              </w:rPr>
              <w:t xml:space="preserve"> haber pacientes registrados.</w:t>
            </w:r>
          </w:p>
        </w:tc>
      </w:tr>
      <w:tr w:rsidR="006875C9" w:rsidRPr="006875C9" w:rsidTr="00E87A0C">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884"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884"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312"/>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138"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74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E87A0C">
        <w:trPr>
          <w:trHeight w:val="89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reporte que desea generar y el tipo de salida del documento.</w:t>
            </w:r>
          </w:p>
        </w:tc>
        <w:tc>
          <w:tcPr>
            <w:tcW w:w="374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1.1 El sistema verifica que hayan pacientes registrados.</w:t>
            </w:r>
          </w:p>
        </w:tc>
      </w:tr>
      <w:tr w:rsidR="006875C9" w:rsidRPr="006875C9" w:rsidTr="00E87A0C">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74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1.2 El sistema despliega o imprime el reporte solicitado.</w:t>
            </w:r>
          </w:p>
        </w:tc>
      </w:tr>
      <w:tr w:rsidR="006875C9" w:rsidRPr="006875C9" w:rsidTr="00E87A0C">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746"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E87A0C">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74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E87A0C">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746"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E87A0C">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138"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746"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E87A0C">
        <w:trPr>
          <w:trHeight w:val="297"/>
        </w:trPr>
        <w:tc>
          <w:tcPr>
            <w:tcW w:w="2178"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884" w:type="dxa"/>
            <w:gridSpan w:val="2"/>
            <w:tcBorders>
              <w:top w:val="single" w:sz="8" w:space="0" w:color="auto"/>
              <w:left w:val="nil"/>
              <w:bottom w:val="nil"/>
              <w:right w:val="single" w:sz="8" w:space="0" w:color="000000"/>
            </w:tcBorders>
            <w:shd w:val="clear" w:color="auto" w:fill="auto"/>
            <w:hideMark/>
          </w:tcPr>
          <w:p w:rsidR="00E87A0C" w:rsidRDefault="00E87A0C" w:rsidP="006875C9">
            <w:pPr>
              <w:spacing w:after="0" w:line="240" w:lineRule="auto"/>
              <w:rPr>
                <w:rFonts w:eastAsia="Times New Roman" w:cs="Times New Roman"/>
                <w:color w:val="000000"/>
                <w:szCs w:val="24"/>
              </w:rPr>
            </w:pPr>
          </w:p>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pacientes para mostrar, el sistema mostrará un mensaje notificándolo</w:t>
            </w:r>
          </w:p>
        </w:tc>
      </w:tr>
      <w:tr w:rsidR="006875C9" w:rsidRPr="006875C9" w:rsidTr="00E87A0C">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884"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884"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97"/>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884"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312"/>
        </w:trPr>
        <w:tc>
          <w:tcPr>
            <w:tcW w:w="2178"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6884"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Pr>
        <w:rPr>
          <w:b/>
        </w:rPr>
      </w:pPr>
      <w:r w:rsidRPr="002A6D39">
        <w:rPr>
          <w:b/>
        </w:rPr>
        <w:t>Descripción del caso de uso: Listar procedimientos</w:t>
      </w:r>
    </w:p>
    <w:p w:rsidR="002A6D39" w:rsidRPr="002A6D39" w:rsidRDefault="002A6D39" w:rsidP="000C051F">
      <w:pPr>
        <w:rPr>
          <w:b/>
        </w:rPr>
      </w:pPr>
    </w:p>
    <w:tbl>
      <w:tblPr>
        <w:tblW w:w="9204" w:type="dxa"/>
        <w:tblInd w:w="118" w:type="dxa"/>
        <w:tblLook w:val="04A0" w:firstRow="1" w:lastRow="0" w:firstColumn="1" w:lastColumn="0" w:noHBand="0" w:noVBand="1"/>
      </w:tblPr>
      <w:tblGrid>
        <w:gridCol w:w="2119"/>
        <w:gridCol w:w="3053"/>
        <w:gridCol w:w="4032"/>
      </w:tblGrid>
      <w:tr w:rsidR="006875C9" w:rsidRPr="006875C9" w:rsidTr="00E87A0C">
        <w:trPr>
          <w:trHeight w:val="271"/>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Listar procedimientos</w:t>
            </w:r>
          </w:p>
        </w:tc>
      </w:tr>
      <w:tr w:rsidR="006875C9" w:rsidRPr="006875C9" w:rsidTr="00E87A0C">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quiere imprimir los procedimientos registrados en el sistema</w:t>
            </w:r>
          </w:p>
        </w:tc>
      </w:tr>
      <w:tr w:rsidR="006875C9" w:rsidRPr="006875C9" w:rsidTr="00E87A0C">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08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un listado de los procedimientos que se les indican a los pacientes.</w:t>
            </w:r>
          </w:p>
        </w:tc>
      </w:tr>
      <w:tr w:rsidR="006875C9" w:rsidRPr="006875C9" w:rsidTr="00E87A0C">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8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E87A0C">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E87A0C">
        <w:trPr>
          <w:trHeight w:val="27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08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76"/>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85"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E87A0C">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E87A0C">
        <w:trPr>
          <w:trHeight w:val="271"/>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Deben haber procedimientos registrados</w:t>
            </w:r>
          </w:p>
        </w:tc>
      </w:tr>
      <w:tr w:rsidR="006875C9" w:rsidRPr="006875C9" w:rsidTr="00E87A0C">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08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8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71"/>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403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E87A0C">
        <w:trPr>
          <w:trHeight w:val="777"/>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selecciona el tipo de reporte deseado y el tipo de salida del documento.</w:t>
            </w:r>
          </w:p>
        </w:tc>
        <w:tc>
          <w:tcPr>
            <w:tcW w:w="403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xml:space="preserve">1.1 El sistema </w:t>
            </w:r>
            <w:proofErr w:type="gramStart"/>
            <w:r w:rsidRPr="006875C9">
              <w:rPr>
                <w:rFonts w:eastAsia="Times New Roman" w:cs="Times New Roman"/>
                <w:color w:val="000000"/>
                <w:szCs w:val="24"/>
              </w:rPr>
              <w:t>valida</w:t>
            </w:r>
            <w:proofErr w:type="gramEnd"/>
            <w:r w:rsidRPr="006875C9">
              <w:rPr>
                <w:rFonts w:eastAsia="Times New Roman" w:cs="Times New Roman"/>
                <w:color w:val="000000"/>
                <w:szCs w:val="24"/>
              </w:rPr>
              <w:t xml:space="preserve"> que existan procedimientos registrados.</w:t>
            </w:r>
          </w:p>
        </w:tc>
      </w:tr>
      <w:tr w:rsidR="006875C9" w:rsidRPr="006875C9" w:rsidTr="00E87A0C">
        <w:trPr>
          <w:trHeight w:val="518"/>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3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despliega y/o imprime el reporte con los datos solicitados.</w:t>
            </w:r>
          </w:p>
        </w:tc>
      </w:tr>
      <w:tr w:rsidR="006875C9" w:rsidRPr="006875C9" w:rsidTr="00E87A0C">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3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3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3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3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59"/>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085"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no hay procedimientos registrados, el sistema lo notificará con un mensaje.</w:t>
            </w:r>
          </w:p>
        </w:tc>
      </w:tr>
      <w:tr w:rsidR="006875C9" w:rsidRPr="006875C9" w:rsidTr="00E87A0C">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8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8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59"/>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85"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71"/>
        </w:trPr>
        <w:tc>
          <w:tcPr>
            <w:tcW w:w="2119"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085"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Pr>
        <w:rPr>
          <w:b/>
        </w:rPr>
      </w:pPr>
      <w:r w:rsidRPr="002A6D39">
        <w:rPr>
          <w:b/>
        </w:rPr>
        <w:t xml:space="preserve">Descripción del caso de uso: Registrar análisis </w:t>
      </w:r>
    </w:p>
    <w:p w:rsidR="002A6D39" w:rsidRPr="002A6D39" w:rsidRDefault="002A6D39" w:rsidP="000C051F">
      <w:pPr>
        <w:rPr>
          <w:b/>
        </w:rPr>
      </w:pPr>
    </w:p>
    <w:tbl>
      <w:tblPr>
        <w:tblW w:w="9062" w:type="dxa"/>
        <w:tblInd w:w="118" w:type="dxa"/>
        <w:tblLook w:val="04A0" w:firstRow="1" w:lastRow="0" w:firstColumn="1" w:lastColumn="0" w:noHBand="0" w:noVBand="1"/>
      </w:tblPr>
      <w:tblGrid>
        <w:gridCol w:w="2135"/>
        <w:gridCol w:w="3075"/>
        <w:gridCol w:w="3852"/>
      </w:tblGrid>
      <w:tr w:rsidR="006875C9" w:rsidRPr="006875C9" w:rsidTr="00E87A0C">
        <w:trPr>
          <w:trHeight w:val="309"/>
        </w:trPr>
        <w:tc>
          <w:tcPr>
            <w:tcW w:w="213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692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análisis</w:t>
            </w:r>
          </w:p>
        </w:tc>
      </w:tr>
      <w:tr w:rsidR="006875C9" w:rsidRPr="006875C9" w:rsidTr="00E87A0C">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692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Creación de un nuevo análisis</w:t>
            </w:r>
          </w:p>
        </w:tc>
      </w:tr>
      <w:tr w:rsidR="006875C9" w:rsidRPr="006875C9" w:rsidTr="00E87A0C">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6927"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desea registrar un nuevo análisis en el sistema.</w:t>
            </w:r>
          </w:p>
        </w:tc>
      </w:tr>
      <w:tr w:rsidR="006875C9" w:rsidRPr="006875C9" w:rsidTr="00E87A0C">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2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E87A0C">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692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E87A0C">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692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27"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E87A0C">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692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w:t>
            </w:r>
          </w:p>
        </w:tc>
      </w:tr>
      <w:tr w:rsidR="006875C9" w:rsidRPr="006875C9" w:rsidTr="00E87A0C">
        <w:trPr>
          <w:trHeight w:val="309"/>
        </w:trPr>
        <w:tc>
          <w:tcPr>
            <w:tcW w:w="213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6927"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análisis no debe existir en el sistema.</w:t>
            </w:r>
          </w:p>
        </w:tc>
      </w:tr>
      <w:tr w:rsidR="006875C9" w:rsidRPr="006875C9" w:rsidTr="00E87A0C">
        <w:trPr>
          <w:trHeight w:val="29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6927"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2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309"/>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75"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38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ascii="Calibri" w:eastAsia="Times New Roman" w:hAnsi="Calibri" w:cs="Times New Roman"/>
                <w:b/>
                <w:bCs/>
                <w:color w:val="000000"/>
                <w:lang w:val="en-US"/>
              </w:rPr>
            </w:pPr>
            <w:r w:rsidRPr="006875C9">
              <w:rPr>
                <w:rFonts w:ascii="Calibri" w:eastAsia="Times New Roman" w:hAnsi="Calibri" w:cs="Times New Roman"/>
                <w:b/>
                <w:bCs/>
                <w:color w:val="000000"/>
                <w:sz w:val="22"/>
                <w:lang w:val="en-US"/>
              </w:rPr>
              <w:t>Sistema</w:t>
            </w:r>
          </w:p>
        </w:tc>
      </w:tr>
      <w:tr w:rsidR="006875C9" w:rsidRPr="006875C9" w:rsidTr="00E87A0C">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ingresa los datos solicitados para la creación del nuevo análisis.</w:t>
            </w:r>
          </w:p>
        </w:tc>
        <w:tc>
          <w:tcPr>
            <w:tcW w:w="38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El sistema verificará lo datos suministrados y si el análisis ya existe en el sistema.</w:t>
            </w:r>
          </w:p>
        </w:tc>
      </w:tr>
      <w:tr w:rsidR="006875C9" w:rsidRPr="006875C9" w:rsidTr="00E87A0C">
        <w:trPr>
          <w:trHeight w:val="590"/>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del análisis recién creado.</w:t>
            </w:r>
          </w:p>
        </w:tc>
      </w:tr>
      <w:tr w:rsidR="006875C9" w:rsidRPr="006875C9"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52"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52"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E87A0C">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52"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r w:rsidR="006875C9" w:rsidRPr="006875C9" w:rsidTr="00E87A0C">
        <w:trPr>
          <w:trHeight w:val="575"/>
        </w:trPr>
        <w:tc>
          <w:tcPr>
            <w:tcW w:w="213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692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el análisis ya existe, el sistema lo notificará a través de un mensaje y permitirá que el usuario lo corrija o cancele la operación.</w:t>
            </w:r>
          </w:p>
        </w:tc>
      </w:tr>
      <w:tr w:rsidR="006875C9" w:rsidRPr="006875C9"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75" w:type="dxa"/>
            <w:tcBorders>
              <w:top w:val="nil"/>
              <w:left w:val="nil"/>
              <w:bottom w:val="nil"/>
              <w:right w:val="nil"/>
            </w:tcBorders>
            <w:shd w:val="clear" w:color="auto" w:fill="auto"/>
            <w:noWrap/>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3852" w:type="dxa"/>
            <w:tcBorders>
              <w:top w:val="nil"/>
              <w:left w:val="nil"/>
              <w:bottom w:val="nil"/>
              <w:right w:val="single" w:sz="4" w:space="0" w:color="auto"/>
            </w:tcBorders>
            <w:shd w:val="clear" w:color="auto" w:fill="auto"/>
            <w:noWrap/>
            <w:hideMark/>
          </w:tcPr>
          <w:p w:rsidR="006875C9" w:rsidRPr="006875C9" w:rsidRDefault="006875C9" w:rsidP="006875C9">
            <w:pPr>
              <w:spacing w:after="0" w:line="240" w:lineRule="auto"/>
              <w:rPr>
                <w:rFonts w:ascii="Calibri" w:eastAsia="Times New Roman" w:hAnsi="Calibri" w:cs="Times New Roman"/>
                <w:color w:val="000000"/>
              </w:rPr>
            </w:pPr>
          </w:p>
        </w:tc>
      </w:tr>
      <w:tr w:rsidR="006875C9" w:rsidRPr="006875C9"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2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95"/>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6927"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309"/>
        </w:trPr>
        <w:tc>
          <w:tcPr>
            <w:tcW w:w="213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6927"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Pr>
        <w:rPr>
          <w:b/>
        </w:rPr>
      </w:pPr>
      <w:r w:rsidRPr="002A6D39">
        <w:rPr>
          <w:b/>
        </w:rPr>
        <w:t>Descripción del caso de uso: Registrar aseguradora</w:t>
      </w:r>
    </w:p>
    <w:p w:rsidR="002A6D39" w:rsidRPr="002A6D39" w:rsidRDefault="002A6D39" w:rsidP="000C051F">
      <w:pPr>
        <w:rPr>
          <w:b/>
        </w:rPr>
      </w:pPr>
    </w:p>
    <w:tbl>
      <w:tblPr>
        <w:tblW w:w="9204" w:type="dxa"/>
        <w:tblInd w:w="118" w:type="dxa"/>
        <w:tblLook w:val="04A0" w:firstRow="1" w:lastRow="0" w:firstColumn="1" w:lastColumn="0" w:noHBand="0" w:noVBand="1"/>
      </w:tblPr>
      <w:tblGrid>
        <w:gridCol w:w="2095"/>
        <w:gridCol w:w="3019"/>
        <w:gridCol w:w="4090"/>
      </w:tblGrid>
      <w:tr w:rsidR="006875C9" w:rsidRPr="006875C9" w:rsidTr="00E87A0C">
        <w:trPr>
          <w:trHeight w:val="296"/>
        </w:trPr>
        <w:tc>
          <w:tcPr>
            <w:tcW w:w="209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Nombre Caso de Uso</w:t>
            </w:r>
          </w:p>
        </w:tc>
        <w:tc>
          <w:tcPr>
            <w:tcW w:w="7109"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Registrar aseguradora</w:t>
            </w:r>
          </w:p>
        </w:tc>
      </w:tr>
      <w:tr w:rsidR="006875C9" w:rsidRPr="006875C9" w:rsidTr="00E87A0C">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Evento Disparador</w:t>
            </w:r>
          </w:p>
        </w:tc>
        <w:tc>
          <w:tcPr>
            <w:tcW w:w="7109"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Afiliación a una compañía de seguros</w:t>
            </w:r>
          </w:p>
        </w:tc>
      </w:tr>
      <w:tr w:rsidR="006875C9" w:rsidRPr="006875C9" w:rsidTr="00E87A0C">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Breve descripción</w:t>
            </w:r>
          </w:p>
        </w:tc>
        <w:tc>
          <w:tcPr>
            <w:tcW w:w="710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El doctor o la secretaria desean registrar una nueva aseguradora de salud en el sistema.</w:t>
            </w:r>
          </w:p>
        </w:tc>
      </w:tr>
      <w:tr w:rsidR="006875C9" w:rsidRPr="006875C9" w:rsidTr="00E87A0C">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09"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E87A0C">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Actores</w:t>
            </w:r>
          </w:p>
        </w:tc>
        <w:tc>
          <w:tcPr>
            <w:tcW w:w="7109"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Usuario administrativo</w:t>
            </w:r>
          </w:p>
        </w:tc>
      </w:tr>
      <w:tr w:rsidR="006875C9" w:rsidRPr="006875C9" w:rsidTr="00E87A0C">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Casos de Uso Relacionados</w:t>
            </w:r>
          </w:p>
        </w:tc>
        <w:tc>
          <w:tcPr>
            <w:tcW w:w="710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09" w:type="dxa"/>
            <w:gridSpan w:val="2"/>
            <w:vMerge/>
            <w:tcBorders>
              <w:top w:val="single" w:sz="8" w:space="0" w:color="auto"/>
              <w:left w:val="single" w:sz="8" w:space="0" w:color="auto"/>
              <w:bottom w:val="single" w:sz="8" w:space="0" w:color="000000"/>
              <w:right w:val="single" w:sz="8" w:space="0" w:color="000000"/>
            </w:tcBorders>
            <w:vAlign w:val="center"/>
            <w:hideMark/>
          </w:tcPr>
          <w:p w:rsidR="006875C9" w:rsidRPr="006875C9" w:rsidRDefault="006875C9" w:rsidP="006875C9">
            <w:pPr>
              <w:spacing w:after="0" w:line="240" w:lineRule="auto"/>
              <w:rPr>
                <w:rFonts w:eastAsia="Times New Roman" w:cs="Times New Roman"/>
                <w:color w:val="000000"/>
                <w:szCs w:val="24"/>
              </w:rPr>
            </w:pPr>
          </w:p>
        </w:tc>
      </w:tr>
      <w:tr w:rsidR="006875C9" w:rsidRPr="006875C9" w:rsidTr="00E87A0C">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Partes Interesadas</w:t>
            </w:r>
          </w:p>
        </w:tc>
        <w:tc>
          <w:tcPr>
            <w:tcW w:w="7109"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Doctor y secretaria</w:t>
            </w:r>
          </w:p>
        </w:tc>
      </w:tr>
      <w:tr w:rsidR="006875C9" w:rsidRPr="006875C9" w:rsidTr="00E87A0C">
        <w:trPr>
          <w:trHeight w:val="296"/>
        </w:trPr>
        <w:tc>
          <w:tcPr>
            <w:tcW w:w="2095" w:type="dxa"/>
            <w:tcBorders>
              <w:top w:val="nil"/>
              <w:left w:val="single" w:sz="8" w:space="0" w:color="auto"/>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Precondiciones</w:t>
            </w:r>
          </w:p>
        </w:tc>
        <w:tc>
          <w:tcPr>
            <w:tcW w:w="7109" w:type="dxa"/>
            <w:gridSpan w:val="2"/>
            <w:tcBorders>
              <w:top w:val="single" w:sz="8" w:space="0" w:color="auto"/>
              <w:left w:val="nil"/>
              <w:bottom w:val="single" w:sz="8" w:space="0" w:color="auto"/>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La aseguradora no puede existir en el sistema.</w:t>
            </w:r>
          </w:p>
        </w:tc>
      </w:tr>
      <w:tr w:rsidR="006875C9" w:rsidRPr="006875C9" w:rsidTr="00E87A0C">
        <w:trPr>
          <w:trHeight w:val="282"/>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Post-condiciones</w:t>
            </w:r>
          </w:p>
        </w:tc>
        <w:tc>
          <w:tcPr>
            <w:tcW w:w="7109" w:type="dxa"/>
            <w:gridSpan w:val="2"/>
            <w:tcBorders>
              <w:top w:val="single" w:sz="8" w:space="0" w:color="auto"/>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09"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96"/>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Flujo de Eventos</w:t>
            </w:r>
          </w:p>
        </w:tc>
        <w:tc>
          <w:tcPr>
            <w:tcW w:w="3019" w:type="dxa"/>
            <w:tcBorders>
              <w:top w:val="nil"/>
              <w:left w:val="nil"/>
              <w:bottom w:val="single" w:sz="8" w:space="0" w:color="auto"/>
              <w:right w:val="nil"/>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Actor</w:t>
            </w:r>
          </w:p>
        </w:tc>
        <w:tc>
          <w:tcPr>
            <w:tcW w:w="4090"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Sistema</w:t>
            </w:r>
          </w:p>
        </w:tc>
      </w:tr>
      <w:tr w:rsidR="006875C9" w:rsidRPr="006875C9" w:rsidTr="00E87A0C">
        <w:trPr>
          <w:trHeight w:val="84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 El doctor o la secretaria ingresa los datos solicitados para la creación de la nueva aseguradora de salud.</w:t>
            </w:r>
          </w:p>
        </w:tc>
        <w:tc>
          <w:tcPr>
            <w:tcW w:w="4090"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xml:space="preserve">1.1 El sistema verificará lo datos suministrados y si la </w:t>
            </w:r>
            <w:proofErr w:type="gramStart"/>
            <w:r w:rsidRPr="006875C9">
              <w:rPr>
                <w:rFonts w:eastAsia="Times New Roman" w:cs="Times New Roman"/>
                <w:color w:val="000000"/>
                <w:szCs w:val="24"/>
              </w:rPr>
              <w:t>aseguradora  ya</w:t>
            </w:r>
            <w:proofErr w:type="gramEnd"/>
            <w:r w:rsidRPr="006875C9">
              <w:rPr>
                <w:rFonts w:eastAsia="Times New Roman" w:cs="Times New Roman"/>
                <w:color w:val="000000"/>
                <w:szCs w:val="24"/>
              </w:rPr>
              <w:t xml:space="preserve"> existe en el sistema.</w:t>
            </w:r>
          </w:p>
        </w:tc>
      </w:tr>
      <w:tr w:rsidR="006875C9" w:rsidRPr="006875C9" w:rsidTr="00E87A0C">
        <w:trPr>
          <w:trHeight w:val="564"/>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90"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1.2 El sistema mostrará los datos de la aseguradora recién creada.</w:t>
            </w:r>
          </w:p>
        </w:tc>
      </w:tr>
      <w:tr w:rsidR="006875C9" w:rsidRPr="006875C9" w:rsidTr="00E87A0C">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90" w:type="dxa"/>
            <w:tcBorders>
              <w:top w:val="nil"/>
              <w:left w:val="nil"/>
              <w:bottom w:val="nil"/>
              <w:right w:val="single" w:sz="8" w:space="0" w:color="auto"/>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bottom"/>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90"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nil"/>
              <w:right w:val="single" w:sz="8" w:space="0" w:color="000000"/>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90" w:type="dxa"/>
            <w:tcBorders>
              <w:top w:val="nil"/>
              <w:left w:val="nil"/>
              <w:bottom w:val="nil"/>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3019"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c>
          <w:tcPr>
            <w:tcW w:w="4090" w:type="dxa"/>
            <w:tcBorders>
              <w:top w:val="nil"/>
              <w:left w:val="nil"/>
              <w:bottom w:val="single" w:sz="8" w:space="0" w:color="auto"/>
              <w:right w:val="single" w:sz="8" w:space="0" w:color="auto"/>
            </w:tcBorders>
            <w:shd w:val="clear" w:color="auto" w:fill="auto"/>
            <w:vAlign w:val="center"/>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634"/>
        </w:trPr>
        <w:tc>
          <w:tcPr>
            <w:tcW w:w="2095" w:type="dxa"/>
            <w:vMerge w:val="restart"/>
            <w:tcBorders>
              <w:top w:val="nil"/>
              <w:left w:val="single" w:sz="8" w:space="0" w:color="auto"/>
              <w:bottom w:val="single" w:sz="8" w:space="0" w:color="000000"/>
              <w:right w:val="single" w:sz="8" w:space="0" w:color="auto"/>
            </w:tcBorders>
            <w:shd w:val="clear" w:color="auto" w:fill="auto"/>
            <w:vAlign w:val="center"/>
            <w:hideMark/>
          </w:tcPr>
          <w:p w:rsidR="006875C9" w:rsidRPr="006875C9" w:rsidRDefault="006875C9" w:rsidP="006875C9">
            <w:pPr>
              <w:spacing w:after="0" w:line="240" w:lineRule="auto"/>
              <w:jc w:val="center"/>
              <w:rPr>
                <w:rFonts w:eastAsia="Times New Roman" w:cs="Times New Roman"/>
                <w:b/>
                <w:bCs/>
                <w:color w:val="000000"/>
                <w:szCs w:val="24"/>
              </w:rPr>
            </w:pPr>
            <w:r w:rsidRPr="006875C9">
              <w:rPr>
                <w:rFonts w:eastAsia="Times New Roman" w:cs="Times New Roman"/>
                <w:b/>
                <w:bCs/>
                <w:color w:val="000000"/>
                <w:szCs w:val="24"/>
              </w:rPr>
              <w:t>Condiciones de excepción</w:t>
            </w:r>
          </w:p>
        </w:tc>
        <w:tc>
          <w:tcPr>
            <w:tcW w:w="7109"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1.1 Si la aseguradora ya existe, el sistema lo notificará a través de un mensaje y permitirá que el usuario corrija los datos o cancele la operación.</w:t>
            </w:r>
          </w:p>
        </w:tc>
      </w:tr>
      <w:tr w:rsidR="006875C9" w:rsidRPr="006875C9" w:rsidTr="00E87A0C">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09"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09"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82"/>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eastAsia="Times New Roman" w:cs="Times New Roman"/>
                <w:b/>
                <w:bCs/>
                <w:color w:val="000000"/>
                <w:szCs w:val="24"/>
              </w:rPr>
            </w:pPr>
          </w:p>
        </w:tc>
        <w:tc>
          <w:tcPr>
            <w:tcW w:w="7109" w:type="dxa"/>
            <w:gridSpan w:val="2"/>
            <w:tcBorders>
              <w:top w:val="nil"/>
              <w:left w:val="nil"/>
              <w:bottom w:val="nil"/>
              <w:right w:val="single" w:sz="8" w:space="0" w:color="000000"/>
            </w:tcBorders>
            <w:shd w:val="clear" w:color="auto" w:fill="auto"/>
            <w:hideMark/>
          </w:tcPr>
          <w:p w:rsidR="006875C9" w:rsidRPr="006875C9" w:rsidRDefault="006875C9" w:rsidP="006875C9">
            <w:pPr>
              <w:spacing w:after="0" w:line="240" w:lineRule="auto"/>
              <w:rPr>
                <w:rFonts w:eastAsia="Times New Roman" w:cs="Times New Roman"/>
                <w:color w:val="000000"/>
                <w:szCs w:val="24"/>
              </w:rPr>
            </w:pPr>
            <w:r w:rsidRPr="006875C9">
              <w:rPr>
                <w:rFonts w:eastAsia="Times New Roman" w:cs="Times New Roman"/>
                <w:color w:val="000000"/>
                <w:szCs w:val="24"/>
              </w:rPr>
              <w:t> </w:t>
            </w:r>
          </w:p>
        </w:tc>
      </w:tr>
      <w:tr w:rsidR="006875C9" w:rsidRPr="006875C9" w:rsidTr="00E87A0C">
        <w:trPr>
          <w:trHeight w:val="296"/>
        </w:trPr>
        <w:tc>
          <w:tcPr>
            <w:tcW w:w="2095" w:type="dxa"/>
            <w:vMerge/>
            <w:tcBorders>
              <w:top w:val="nil"/>
              <w:left w:val="single" w:sz="8" w:space="0" w:color="auto"/>
              <w:bottom w:val="single" w:sz="8" w:space="0" w:color="000000"/>
              <w:right w:val="single" w:sz="8" w:space="0" w:color="auto"/>
            </w:tcBorders>
            <w:vAlign w:val="center"/>
            <w:hideMark/>
          </w:tcPr>
          <w:p w:rsidR="006875C9" w:rsidRPr="006875C9" w:rsidRDefault="006875C9" w:rsidP="006875C9">
            <w:pPr>
              <w:spacing w:after="0" w:line="240" w:lineRule="auto"/>
              <w:rPr>
                <w:rFonts w:ascii="Calibri" w:eastAsia="Times New Roman" w:hAnsi="Calibri" w:cs="Times New Roman"/>
                <w:b/>
                <w:bCs/>
                <w:color w:val="000000"/>
              </w:rPr>
            </w:pPr>
          </w:p>
        </w:tc>
        <w:tc>
          <w:tcPr>
            <w:tcW w:w="7109" w:type="dxa"/>
            <w:gridSpan w:val="2"/>
            <w:tcBorders>
              <w:top w:val="nil"/>
              <w:left w:val="nil"/>
              <w:bottom w:val="single" w:sz="8" w:space="0" w:color="auto"/>
              <w:right w:val="single" w:sz="8" w:space="0" w:color="000000"/>
            </w:tcBorders>
            <w:shd w:val="clear" w:color="auto" w:fill="auto"/>
            <w:hideMark/>
          </w:tcPr>
          <w:p w:rsidR="006875C9" w:rsidRPr="006875C9" w:rsidRDefault="006875C9" w:rsidP="006875C9">
            <w:pPr>
              <w:spacing w:after="0" w:line="240" w:lineRule="auto"/>
              <w:rPr>
                <w:rFonts w:ascii="Calibri" w:eastAsia="Times New Roman" w:hAnsi="Calibri" w:cs="Times New Roman"/>
                <w:color w:val="000000"/>
              </w:rPr>
            </w:pPr>
            <w:r w:rsidRPr="006875C9">
              <w:rPr>
                <w:rFonts w:ascii="Calibri" w:eastAsia="Times New Roman" w:hAnsi="Calibri" w:cs="Times New Roman"/>
                <w:color w:val="000000"/>
                <w:sz w:val="22"/>
              </w:rPr>
              <w:t> </w:t>
            </w:r>
          </w:p>
        </w:tc>
      </w:tr>
    </w:tbl>
    <w:p w:rsidR="006875C9" w:rsidRDefault="006875C9" w:rsidP="000C051F"/>
    <w:p w:rsidR="006875C9" w:rsidRDefault="006875C9" w:rsidP="000C051F"/>
    <w:p w:rsidR="006875C9" w:rsidRDefault="006875C9" w:rsidP="000C051F"/>
    <w:p w:rsidR="006875C9" w:rsidRDefault="006875C9" w:rsidP="000C051F"/>
    <w:p w:rsidR="006875C9" w:rsidRDefault="006875C9" w:rsidP="000C051F"/>
    <w:p w:rsidR="006875C9" w:rsidRDefault="006875C9" w:rsidP="000C051F">
      <w:pPr>
        <w:rPr>
          <w:b/>
        </w:rPr>
      </w:pPr>
      <w:r w:rsidRPr="002A6D39">
        <w:rPr>
          <w:b/>
        </w:rPr>
        <w:t xml:space="preserve">Descripción del caso de uso: </w:t>
      </w:r>
      <w:r w:rsidR="0017560E" w:rsidRPr="002A6D39">
        <w:rPr>
          <w:b/>
        </w:rPr>
        <w:t>Registrar cita</w:t>
      </w:r>
    </w:p>
    <w:p w:rsidR="002A6D39" w:rsidRPr="002A6D39" w:rsidRDefault="002A6D39" w:rsidP="000C051F">
      <w:pPr>
        <w:rPr>
          <w:b/>
        </w:rPr>
      </w:pPr>
    </w:p>
    <w:tbl>
      <w:tblPr>
        <w:tblW w:w="9097" w:type="dxa"/>
        <w:tblInd w:w="118" w:type="dxa"/>
        <w:tblLook w:val="04A0" w:firstRow="1" w:lastRow="0" w:firstColumn="1" w:lastColumn="0" w:noHBand="0" w:noVBand="1"/>
      </w:tblPr>
      <w:tblGrid>
        <w:gridCol w:w="2115"/>
        <w:gridCol w:w="3047"/>
        <w:gridCol w:w="3935"/>
      </w:tblGrid>
      <w:tr w:rsidR="0017560E" w:rsidRPr="0017560E" w:rsidTr="0017560E">
        <w:trPr>
          <w:trHeight w:val="253"/>
        </w:trPr>
        <w:tc>
          <w:tcPr>
            <w:tcW w:w="211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Nombre Caso de Uso</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Registrar cita</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Evento Disparador</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tiene que volver a consultar</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Breve descripción</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Un paciente desea programar una cita para consultar con el doctor.</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Usuarios administrativos y pacientes</w:t>
            </w:r>
          </w:p>
        </w:tc>
      </w:tr>
      <w:tr w:rsidR="0017560E" w:rsidRPr="0017560E" w:rsidTr="0017560E">
        <w:trPr>
          <w:trHeight w:val="276"/>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Casos de Uso Relacionados</w:t>
            </w:r>
          </w:p>
        </w:tc>
        <w:tc>
          <w:tcPr>
            <w:tcW w:w="698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76"/>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vMerge/>
            <w:tcBorders>
              <w:top w:val="single" w:sz="8" w:space="0" w:color="auto"/>
              <w:left w:val="single" w:sz="8" w:space="0" w:color="auto"/>
              <w:bottom w:val="single" w:sz="8" w:space="0" w:color="000000"/>
              <w:right w:val="single" w:sz="8" w:space="0" w:color="000000"/>
            </w:tcBorders>
            <w:vAlign w:val="center"/>
            <w:hideMark/>
          </w:tcPr>
          <w:p w:rsidR="0017560E" w:rsidRPr="0017560E" w:rsidRDefault="0017560E" w:rsidP="0017560E">
            <w:pPr>
              <w:spacing w:after="0" w:line="240" w:lineRule="auto"/>
              <w:rPr>
                <w:rFonts w:eastAsia="Times New Roman" w:cs="Times New Roman"/>
                <w:color w:val="000000"/>
                <w:szCs w:val="24"/>
              </w:rPr>
            </w:pP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Partes Interesadas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Doctor, secretaria y paciente</w:t>
            </w:r>
          </w:p>
        </w:tc>
      </w:tr>
      <w:tr w:rsidR="0017560E" w:rsidRPr="0017560E" w:rsidTr="0017560E">
        <w:trPr>
          <w:trHeight w:val="253"/>
        </w:trPr>
        <w:tc>
          <w:tcPr>
            <w:tcW w:w="2115" w:type="dxa"/>
            <w:tcBorders>
              <w:top w:val="nil"/>
              <w:left w:val="single" w:sz="8" w:space="0" w:color="auto"/>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Precondiciones</w:t>
            </w:r>
          </w:p>
        </w:tc>
        <w:tc>
          <w:tcPr>
            <w:tcW w:w="6982" w:type="dxa"/>
            <w:gridSpan w:val="2"/>
            <w:tcBorders>
              <w:top w:val="single" w:sz="8" w:space="0" w:color="auto"/>
              <w:left w:val="nil"/>
              <w:bottom w:val="single" w:sz="8" w:space="0" w:color="auto"/>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El paciente debe existir en el sistema. No puede haber una cita para ese paciente ese día.</w:t>
            </w:r>
          </w:p>
        </w:tc>
      </w:tr>
      <w:tr w:rsidR="0017560E" w:rsidRPr="0017560E" w:rsidTr="0017560E">
        <w:trPr>
          <w:trHeight w:val="24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Post-condiciones</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Flujo de Eventos</w:t>
            </w:r>
          </w:p>
        </w:tc>
        <w:tc>
          <w:tcPr>
            <w:tcW w:w="3047" w:type="dxa"/>
            <w:tcBorders>
              <w:top w:val="nil"/>
              <w:left w:val="nil"/>
              <w:bottom w:val="single" w:sz="8" w:space="0" w:color="auto"/>
              <w:right w:val="nil"/>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Actor</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Sistema</w:t>
            </w:r>
          </w:p>
        </w:tc>
      </w:tr>
      <w:tr w:rsidR="0017560E" w:rsidRPr="0017560E" w:rsidTr="0017560E">
        <w:trPr>
          <w:trHeight w:val="482"/>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xml:space="preserve">1. El doctor, secretaria o </w:t>
            </w:r>
            <w:proofErr w:type="gramStart"/>
            <w:r w:rsidRPr="0017560E">
              <w:rPr>
                <w:rFonts w:eastAsia="Times New Roman" w:cs="Times New Roman"/>
                <w:color w:val="000000"/>
                <w:szCs w:val="24"/>
              </w:rPr>
              <w:t>paciente  ingresa</w:t>
            </w:r>
            <w:proofErr w:type="gramEnd"/>
            <w:r w:rsidRPr="0017560E">
              <w:rPr>
                <w:rFonts w:eastAsia="Times New Roman" w:cs="Times New Roman"/>
                <w:color w:val="000000"/>
                <w:szCs w:val="24"/>
              </w:rPr>
              <w:t xml:space="preserve"> los datos de paciente.</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1.1 El sistema si el paciente existe o si ya tiene una cita.</w:t>
            </w:r>
          </w:p>
        </w:tc>
      </w:tr>
      <w:tr w:rsidR="0017560E" w:rsidRPr="0017560E" w:rsidTr="0017560E">
        <w:trPr>
          <w:trHeight w:val="724"/>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 El doctor, secretaria o paciente i</w:t>
            </w:r>
            <w:r>
              <w:rPr>
                <w:rFonts w:eastAsia="Times New Roman" w:cs="Times New Roman"/>
                <w:color w:val="000000"/>
                <w:szCs w:val="24"/>
              </w:rPr>
              <w:t>ngresa los datos necesarios para el</w:t>
            </w:r>
            <w:r w:rsidRPr="0017560E">
              <w:rPr>
                <w:rFonts w:eastAsia="Times New Roman" w:cs="Times New Roman"/>
                <w:color w:val="000000"/>
                <w:szCs w:val="24"/>
              </w:rPr>
              <w:t xml:space="preserve"> registro de la cita.</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El sistema mostrará los datos de la cita creada.</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bottom"/>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nil"/>
              <w:right w:val="single" w:sz="8" w:space="0" w:color="000000"/>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nil"/>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3047"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c>
          <w:tcPr>
            <w:tcW w:w="3935" w:type="dxa"/>
            <w:tcBorders>
              <w:top w:val="nil"/>
              <w:left w:val="nil"/>
              <w:bottom w:val="single" w:sz="8" w:space="0" w:color="auto"/>
              <w:right w:val="single" w:sz="8" w:space="0" w:color="auto"/>
            </w:tcBorders>
            <w:shd w:val="clear" w:color="auto" w:fill="auto"/>
            <w:vAlign w:val="center"/>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531"/>
        </w:trPr>
        <w:tc>
          <w:tcPr>
            <w:tcW w:w="2115" w:type="dxa"/>
            <w:vMerge w:val="restart"/>
            <w:tcBorders>
              <w:top w:val="nil"/>
              <w:left w:val="single" w:sz="8" w:space="0" w:color="auto"/>
              <w:bottom w:val="single" w:sz="8" w:space="0" w:color="000000"/>
              <w:right w:val="single" w:sz="8" w:space="0" w:color="auto"/>
            </w:tcBorders>
            <w:shd w:val="clear" w:color="auto" w:fill="auto"/>
            <w:vAlign w:val="center"/>
            <w:hideMark/>
          </w:tcPr>
          <w:p w:rsidR="0017560E" w:rsidRPr="0017560E" w:rsidRDefault="0017560E" w:rsidP="0017560E">
            <w:pPr>
              <w:spacing w:after="0" w:line="240" w:lineRule="auto"/>
              <w:jc w:val="center"/>
              <w:rPr>
                <w:rFonts w:eastAsia="Times New Roman" w:cs="Times New Roman"/>
                <w:b/>
                <w:bCs/>
                <w:color w:val="000000"/>
                <w:szCs w:val="24"/>
              </w:rPr>
            </w:pPr>
            <w:r w:rsidRPr="0017560E">
              <w:rPr>
                <w:rFonts w:eastAsia="Times New Roman" w:cs="Times New Roman"/>
                <w:b/>
                <w:bCs/>
                <w:color w:val="000000"/>
                <w:szCs w:val="24"/>
              </w:rPr>
              <w:t>Condiciones de excepción</w:t>
            </w:r>
          </w:p>
        </w:tc>
        <w:tc>
          <w:tcPr>
            <w:tcW w:w="6982" w:type="dxa"/>
            <w:gridSpan w:val="2"/>
            <w:tcBorders>
              <w:top w:val="single" w:sz="8" w:space="0" w:color="auto"/>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xml:space="preserve">1.1 Si el paciente no existe </w:t>
            </w:r>
            <w:proofErr w:type="gramStart"/>
            <w:r w:rsidRPr="0017560E">
              <w:rPr>
                <w:rFonts w:eastAsia="Times New Roman" w:cs="Times New Roman"/>
                <w:color w:val="000000"/>
                <w:szCs w:val="24"/>
              </w:rPr>
              <w:t>o  tiene</w:t>
            </w:r>
            <w:proofErr w:type="gramEnd"/>
            <w:r w:rsidRPr="0017560E">
              <w:rPr>
                <w:rFonts w:eastAsia="Times New Roman" w:cs="Times New Roman"/>
                <w:color w:val="000000"/>
                <w:szCs w:val="24"/>
              </w:rPr>
              <w:t xml:space="preserve"> otra cita para ese día, el sistema lo notificará a través de un mensaje y permitirá que el usuario corrija los datos o cancele la operación.</w:t>
            </w:r>
          </w:p>
        </w:tc>
      </w:tr>
      <w:tr w:rsidR="0017560E" w:rsidRPr="0017560E" w:rsidTr="0017560E">
        <w:trPr>
          <w:trHeight w:val="507"/>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2.1 Si los datos de la cita no son correctos, el sistema mostrará un error informándolo y permitirá que el usuario cambie los datos o cancele la operación.</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41"/>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nil"/>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r w:rsidR="0017560E" w:rsidRPr="0017560E" w:rsidTr="0017560E">
        <w:trPr>
          <w:trHeight w:val="253"/>
        </w:trPr>
        <w:tc>
          <w:tcPr>
            <w:tcW w:w="2115" w:type="dxa"/>
            <w:vMerge/>
            <w:tcBorders>
              <w:top w:val="nil"/>
              <w:left w:val="single" w:sz="8" w:space="0" w:color="auto"/>
              <w:bottom w:val="single" w:sz="8" w:space="0" w:color="000000"/>
              <w:right w:val="single" w:sz="8" w:space="0" w:color="auto"/>
            </w:tcBorders>
            <w:vAlign w:val="center"/>
            <w:hideMark/>
          </w:tcPr>
          <w:p w:rsidR="0017560E" w:rsidRPr="0017560E" w:rsidRDefault="0017560E" w:rsidP="0017560E">
            <w:pPr>
              <w:spacing w:after="0" w:line="240" w:lineRule="auto"/>
              <w:rPr>
                <w:rFonts w:eastAsia="Times New Roman" w:cs="Times New Roman"/>
                <w:b/>
                <w:bCs/>
                <w:color w:val="000000"/>
                <w:szCs w:val="24"/>
              </w:rPr>
            </w:pPr>
          </w:p>
        </w:tc>
        <w:tc>
          <w:tcPr>
            <w:tcW w:w="6982" w:type="dxa"/>
            <w:gridSpan w:val="2"/>
            <w:tcBorders>
              <w:top w:val="nil"/>
              <w:left w:val="nil"/>
              <w:bottom w:val="single" w:sz="8" w:space="0" w:color="auto"/>
              <w:right w:val="single" w:sz="8" w:space="0" w:color="000000"/>
            </w:tcBorders>
            <w:shd w:val="clear" w:color="auto" w:fill="auto"/>
            <w:hideMark/>
          </w:tcPr>
          <w:p w:rsidR="0017560E" w:rsidRPr="0017560E" w:rsidRDefault="0017560E" w:rsidP="0017560E">
            <w:pPr>
              <w:spacing w:after="0" w:line="240" w:lineRule="auto"/>
              <w:rPr>
                <w:rFonts w:eastAsia="Times New Roman" w:cs="Times New Roman"/>
                <w:color w:val="000000"/>
                <w:szCs w:val="24"/>
              </w:rPr>
            </w:pPr>
            <w:r w:rsidRPr="0017560E">
              <w:rPr>
                <w:rFonts w:eastAsia="Times New Roman" w:cs="Times New Roman"/>
                <w:color w:val="000000"/>
                <w:szCs w:val="24"/>
              </w:rPr>
              <w:t> </w:t>
            </w:r>
          </w:p>
        </w:tc>
      </w:tr>
    </w:tbl>
    <w:p w:rsidR="0017560E" w:rsidRDefault="0017560E" w:rsidP="000C051F"/>
    <w:p w:rsidR="0024172C" w:rsidRDefault="0024172C" w:rsidP="000C051F"/>
    <w:p w:rsidR="0024172C" w:rsidRDefault="0024172C" w:rsidP="000C051F"/>
    <w:p w:rsidR="0024172C" w:rsidRDefault="0024172C" w:rsidP="000C051F">
      <w:pPr>
        <w:rPr>
          <w:b/>
        </w:rPr>
      </w:pPr>
      <w:r w:rsidRPr="002A6D39">
        <w:rPr>
          <w:b/>
        </w:rPr>
        <w:t>Descripción del caso de uso: Registrar estudio</w:t>
      </w:r>
    </w:p>
    <w:p w:rsidR="002A6D39" w:rsidRPr="002A6D39" w:rsidRDefault="002A6D39" w:rsidP="000C051F">
      <w:pPr>
        <w:rPr>
          <w:b/>
        </w:rPr>
      </w:pPr>
    </w:p>
    <w:tbl>
      <w:tblPr>
        <w:tblW w:w="9204" w:type="dxa"/>
        <w:tblInd w:w="118" w:type="dxa"/>
        <w:tblLook w:val="04A0" w:firstRow="1" w:lastRow="0" w:firstColumn="1" w:lastColumn="0" w:noHBand="0" w:noVBand="1"/>
      </w:tblPr>
      <w:tblGrid>
        <w:gridCol w:w="2119"/>
        <w:gridCol w:w="3053"/>
        <w:gridCol w:w="4032"/>
      </w:tblGrid>
      <w:tr w:rsidR="0024172C" w:rsidRPr="0024172C" w:rsidTr="00E87A0C">
        <w:trPr>
          <w:trHeight w:val="318"/>
        </w:trPr>
        <w:tc>
          <w:tcPr>
            <w:tcW w:w="211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estudio</w:t>
            </w:r>
          </w:p>
        </w:tc>
      </w:tr>
      <w:tr w:rsidR="0024172C" w:rsidRPr="0024172C" w:rsidTr="00E87A0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Creación de un nuevo estudio</w:t>
            </w:r>
          </w:p>
        </w:tc>
      </w:tr>
      <w:tr w:rsidR="0024172C" w:rsidRPr="0024172C" w:rsidTr="00E87A0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708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estudio para indicárselo a sus pacientes.</w:t>
            </w:r>
          </w:p>
        </w:tc>
      </w:tr>
      <w:tr w:rsidR="0024172C" w:rsidRPr="0024172C" w:rsidTr="00E87A0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8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E87A0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E87A0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708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85"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E87A0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E87A0C">
        <w:trPr>
          <w:trHeight w:val="318"/>
        </w:trPr>
        <w:tc>
          <w:tcPr>
            <w:tcW w:w="2119"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7085"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estudio no debe existir en el sistema.</w:t>
            </w:r>
          </w:p>
        </w:tc>
      </w:tr>
      <w:tr w:rsidR="0024172C" w:rsidRPr="0024172C" w:rsidTr="00E87A0C">
        <w:trPr>
          <w:trHeight w:val="303"/>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7085"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8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18"/>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53"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403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E87A0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estudio.</w:t>
            </w:r>
          </w:p>
        </w:tc>
        <w:tc>
          <w:tcPr>
            <w:tcW w:w="403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estudio ya existe en el sistema.</w:t>
            </w:r>
          </w:p>
        </w:tc>
      </w:tr>
      <w:tr w:rsidR="0024172C" w:rsidRPr="0024172C" w:rsidTr="00E87A0C">
        <w:trPr>
          <w:trHeight w:val="606"/>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estudio recién creado.</w:t>
            </w:r>
          </w:p>
        </w:tc>
      </w:tr>
      <w:tr w:rsidR="0024172C" w:rsidRPr="0024172C" w:rsidTr="00E87A0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2"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53"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3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606"/>
        </w:trPr>
        <w:tc>
          <w:tcPr>
            <w:tcW w:w="2119"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708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estudio ya existe, el sistema lo notificará a través de un mensaje y permitirá que el usuario lo corrija o cancele la operación.</w:t>
            </w:r>
          </w:p>
        </w:tc>
      </w:tr>
      <w:tr w:rsidR="0024172C" w:rsidRPr="0024172C" w:rsidTr="00E87A0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8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8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3"/>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85"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18"/>
        </w:trPr>
        <w:tc>
          <w:tcPr>
            <w:tcW w:w="2119"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85"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Pr>
        <w:rPr>
          <w:b/>
        </w:rPr>
      </w:pPr>
      <w:r w:rsidRPr="002A6D39">
        <w:rPr>
          <w:b/>
        </w:rPr>
        <w:t>Descripción del caso de uso: Registrar medicamento</w:t>
      </w:r>
    </w:p>
    <w:p w:rsidR="002A6D39" w:rsidRPr="002A6D39" w:rsidRDefault="002A6D39" w:rsidP="000C051F">
      <w:pPr>
        <w:rPr>
          <w:b/>
        </w:rPr>
      </w:pPr>
    </w:p>
    <w:tbl>
      <w:tblPr>
        <w:tblW w:w="9062" w:type="dxa"/>
        <w:tblInd w:w="118" w:type="dxa"/>
        <w:tblLook w:val="04A0" w:firstRow="1" w:lastRow="0" w:firstColumn="1" w:lastColumn="0" w:noHBand="0" w:noVBand="1"/>
      </w:tblPr>
      <w:tblGrid>
        <w:gridCol w:w="2166"/>
        <w:gridCol w:w="3121"/>
        <w:gridCol w:w="3775"/>
      </w:tblGrid>
      <w:tr w:rsidR="0024172C" w:rsidRPr="0024172C" w:rsidTr="00E87A0C">
        <w:trPr>
          <w:trHeight w:val="320"/>
        </w:trPr>
        <w:tc>
          <w:tcPr>
            <w:tcW w:w="216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6896"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medicamento</w:t>
            </w:r>
          </w:p>
        </w:tc>
      </w:tr>
      <w:tr w:rsidR="0024172C" w:rsidRPr="0024172C" w:rsidTr="00E87A0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6896"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necesita un medicamento</w:t>
            </w:r>
          </w:p>
        </w:tc>
      </w:tr>
      <w:tr w:rsidR="0024172C" w:rsidRPr="0024172C" w:rsidTr="00E87A0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689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doctor desea registrar un nuevo medicamento para indicárselo a sus pacientes.</w:t>
            </w:r>
          </w:p>
        </w:tc>
      </w:tr>
      <w:tr w:rsidR="0024172C" w:rsidRPr="0024172C" w:rsidTr="00E87A0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896"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E87A0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6896"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E87A0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689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896"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E87A0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6896"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w:t>
            </w:r>
          </w:p>
        </w:tc>
      </w:tr>
      <w:tr w:rsidR="0024172C" w:rsidRPr="0024172C" w:rsidTr="00E87A0C">
        <w:trPr>
          <w:trHeight w:val="320"/>
        </w:trPr>
        <w:tc>
          <w:tcPr>
            <w:tcW w:w="2166"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6896"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medicamento no puede existir en el sistema.</w:t>
            </w:r>
          </w:p>
        </w:tc>
      </w:tr>
      <w:tr w:rsidR="0024172C" w:rsidRPr="0024172C" w:rsidTr="00E87A0C">
        <w:trPr>
          <w:trHeight w:val="304"/>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6896"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896"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20"/>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3775"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E87A0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ingresa los datos solicitados para la creación del nuevo medicamento.</w:t>
            </w:r>
          </w:p>
        </w:tc>
        <w:tc>
          <w:tcPr>
            <w:tcW w:w="3775"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medicamento ya existe.</w:t>
            </w:r>
          </w:p>
        </w:tc>
      </w:tr>
      <w:tr w:rsidR="0024172C" w:rsidRPr="0024172C" w:rsidTr="00E87A0C">
        <w:trPr>
          <w:trHeight w:val="609"/>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775"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medicamento creado.</w:t>
            </w:r>
          </w:p>
        </w:tc>
      </w:tr>
      <w:tr w:rsidR="0024172C" w:rsidRPr="0024172C" w:rsidTr="00E87A0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775"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775"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775"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3775"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609"/>
        </w:trPr>
        <w:tc>
          <w:tcPr>
            <w:tcW w:w="2166"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6896"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medicamento ya existe, el sistema lo notificará a través de un mensaje y permitirá que el usuario lo corrija o cancele la operación.</w:t>
            </w:r>
          </w:p>
        </w:tc>
      </w:tr>
      <w:tr w:rsidR="0024172C" w:rsidRPr="0024172C" w:rsidTr="00E87A0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896"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896"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4"/>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896"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20"/>
        </w:trPr>
        <w:tc>
          <w:tcPr>
            <w:tcW w:w="2166"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6896"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4172C" w:rsidRDefault="0024172C" w:rsidP="000C051F"/>
    <w:p w:rsidR="002A6D39" w:rsidRDefault="0024172C" w:rsidP="000C051F">
      <w:pPr>
        <w:rPr>
          <w:b/>
        </w:rPr>
      </w:pPr>
      <w:r w:rsidRPr="002A6D39">
        <w:rPr>
          <w:b/>
        </w:rPr>
        <w:t>Descripción del caso de uso: Registrar paciente</w:t>
      </w:r>
    </w:p>
    <w:p w:rsidR="002A6D39" w:rsidRPr="002A6D39" w:rsidRDefault="002A6D39" w:rsidP="000C051F">
      <w:pPr>
        <w:rPr>
          <w:b/>
        </w:rPr>
      </w:pPr>
    </w:p>
    <w:tbl>
      <w:tblPr>
        <w:tblW w:w="9204" w:type="dxa"/>
        <w:tblInd w:w="118" w:type="dxa"/>
        <w:tblLook w:val="04A0" w:firstRow="1" w:lastRow="0" w:firstColumn="1" w:lastColumn="0" w:noHBand="0" w:noVBand="1"/>
      </w:tblPr>
      <w:tblGrid>
        <w:gridCol w:w="2111"/>
        <w:gridCol w:w="3041"/>
        <w:gridCol w:w="4052"/>
      </w:tblGrid>
      <w:tr w:rsidR="0024172C" w:rsidRPr="0024172C" w:rsidTr="00E87A0C">
        <w:trPr>
          <w:trHeight w:val="304"/>
        </w:trPr>
        <w:tc>
          <w:tcPr>
            <w:tcW w:w="211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Nombre Caso de Uso</w:t>
            </w:r>
          </w:p>
        </w:tc>
        <w:tc>
          <w:tcPr>
            <w:tcW w:w="7093"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Registrar paciente</w:t>
            </w:r>
          </w:p>
        </w:tc>
      </w:tr>
      <w:tr w:rsidR="0024172C" w:rsidRPr="0024172C" w:rsidTr="00E87A0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Evento Disparador</w:t>
            </w:r>
          </w:p>
        </w:tc>
        <w:tc>
          <w:tcPr>
            <w:tcW w:w="7093"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Un paciente nuevo vino consulta por primera vez</w:t>
            </w:r>
          </w:p>
        </w:tc>
      </w:tr>
      <w:tr w:rsidR="0024172C" w:rsidRPr="0024172C" w:rsidTr="00E87A0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Breve descripción</w:t>
            </w:r>
          </w:p>
        </w:tc>
        <w:tc>
          <w:tcPr>
            <w:tcW w:w="7093"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xml:space="preserve">El doctor o la secretaria </w:t>
            </w:r>
            <w:proofErr w:type="gramStart"/>
            <w:r w:rsidRPr="0024172C">
              <w:rPr>
                <w:rFonts w:eastAsia="Times New Roman" w:cs="Times New Roman"/>
                <w:color w:val="000000"/>
                <w:szCs w:val="24"/>
              </w:rPr>
              <w:t>quiere</w:t>
            </w:r>
            <w:proofErr w:type="gramEnd"/>
            <w:r w:rsidRPr="0024172C">
              <w:rPr>
                <w:rFonts w:eastAsia="Times New Roman" w:cs="Times New Roman"/>
                <w:color w:val="000000"/>
                <w:szCs w:val="24"/>
              </w:rPr>
              <w:t xml:space="preserve"> registrar en el sistema a un paciente que viene por primera vez a consultar con el doctor.</w:t>
            </w:r>
          </w:p>
        </w:tc>
      </w:tr>
      <w:tr w:rsidR="0024172C" w:rsidRPr="0024172C" w:rsidTr="00E87A0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93"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E87A0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Actores</w:t>
            </w:r>
          </w:p>
        </w:tc>
        <w:tc>
          <w:tcPr>
            <w:tcW w:w="7093"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Usuario administrativo</w:t>
            </w:r>
          </w:p>
        </w:tc>
      </w:tr>
      <w:tr w:rsidR="0024172C" w:rsidRPr="0024172C" w:rsidTr="00E87A0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Casos de Uso Relacionados</w:t>
            </w:r>
          </w:p>
        </w:tc>
        <w:tc>
          <w:tcPr>
            <w:tcW w:w="709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93" w:type="dxa"/>
            <w:gridSpan w:val="2"/>
            <w:vMerge/>
            <w:tcBorders>
              <w:top w:val="single" w:sz="8" w:space="0" w:color="auto"/>
              <w:left w:val="single" w:sz="8" w:space="0" w:color="auto"/>
              <w:bottom w:val="single" w:sz="8" w:space="0" w:color="000000"/>
              <w:right w:val="single" w:sz="8" w:space="0" w:color="000000"/>
            </w:tcBorders>
            <w:vAlign w:val="center"/>
            <w:hideMark/>
          </w:tcPr>
          <w:p w:rsidR="0024172C" w:rsidRPr="0024172C" w:rsidRDefault="0024172C" w:rsidP="0024172C">
            <w:pPr>
              <w:spacing w:after="0" w:line="240" w:lineRule="auto"/>
              <w:rPr>
                <w:rFonts w:eastAsia="Times New Roman" w:cs="Times New Roman"/>
                <w:color w:val="000000"/>
                <w:szCs w:val="24"/>
              </w:rPr>
            </w:pPr>
          </w:p>
        </w:tc>
      </w:tr>
      <w:tr w:rsidR="0024172C" w:rsidRPr="0024172C" w:rsidTr="00E87A0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Partes Interesadas</w:t>
            </w:r>
          </w:p>
        </w:tc>
        <w:tc>
          <w:tcPr>
            <w:tcW w:w="7093"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Doctor o secretaria</w:t>
            </w:r>
          </w:p>
        </w:tc>
      </w:tr>
      <w:tr w:rsidR="0024172C" w:rsidRPr="0024172C" w:rsidTr="00E87A0C">
        <w:trPr>
          <w:trHeight w:val="304"/>
        </w:trPr>
        <w:tc>
          <w:tcPr>
            <w:tcW w:w="2111" w:type="dxa"/>
            <w:tcBorders>
              <w:top w:val="nil"/>
              <w:left w:val="single" w:sz="8" w:space="0" w:color="auto"/>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Precondiciones</w:t>
            </w:r>
          </w:p>
        </w:tc>
        <w:tc>
          <w:tcPr>
            <w:tcW w:w="7093" w:type="dxa"/>
            <w:gridSpan w:val="2"/>
            <w:tcBorders>
              <w:top w:val="single" w:sz="8" w:space="0" w:color="auto"/>
              <w:left w:val="nil"/>
              <w:bottom w:val="single" w:sz="8" w:space="0" w:color="auto"/>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El paciente no puede existir en el sistema.</w:t>
            </w:r>
          </w:p>
        </w:tc>
      </w:tr>
      <w:tr w:rsidR="0024172C" w:rsidRPr="0024172C" w:rsidTr="00E87A0C">
        <w:trPr>
          <w:trHeight w:val="290"/>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Post-condiciones</w:t>
            </w:r>
          </w:p>
        </w:tc>
        <w:tc>
          <w:tcPr>
            <w:tcW w:w="7093" w:type="dxa"/>
            <w:gridSpan w:val="2"/>
            <w:tcBorders>
              <w:top w:val="single" w:sz="8" w:space="0" w:color="auto"/>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93"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4"/>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Flujo de Eventos</w:t>
            </w:r>
          </w:p>
        </w:tc>
        <w:tc>
          <w:tcPr>
            <w:tcW w:w="3041" w:type="dxa"/>
            <w:tcBorders>
              <w:top w:val="nil"/>
              <w:left w:val="nil"/>
              <w:bottom w:val="single" w:sz="8" w:space="0" w:color="auto"/>
              <w:right w:val="nil"/>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Actor</w:t>
            </w:r>
          </w:p>
        </w:tc>
        <w:tc>
          <w:tcPr>
            <w:tcW w:w="405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Sistema</w:t>
            </w:r>
          </w:p>
        </w:tc>
      </w:tr>
      <w:tr w:rsidR="0024172C" w:rsidRPr="0024172C" w:rsidTr="00E87A0C">
        <w:trPr>
          <w:trHeight w:val="871"/>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 El doctor o la secretaria ingresa los datos solicitados para la creación del nuevo paciente.</w:t>
            </w:r>
          </w:p>
        </w:tc>
        <w:tc>
          <w:tcPr>
            <w:tcW w:w="405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El sistema verificará lo datos suministrados y si el paciente ya existe.</w:t>
            </w:r>
          </w:p>
        </w:tc>
      </w:tr>
      <w:tr w:rsidR="0024172C" w:rsidRPr="0024172C" w:rsidTr="00E87A0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1.2 El sistema mostrará los datos del paciente creado.</w:t>
            </w:r>
          </w:p>
        </w:tc>
      </w:tr>
      <w:tr w:rsidR="0024172C" w:rsidRPr="0024172C" w:rsidTr="00E87A0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bottom"/>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nil"/>
              <w:right w:val="single" w:sz="8" w:space="0" w:color="000000"/>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52" w:type="dxa"/>
            <w:tcBorders>
              <w:top w:val="nil"/>
              <w:left w:val="nil"/>
              <w:bottom w:val="nil"/>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3041"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c>
          <w:tcPr>
            <w:tcW w:w="4052" w:type="dxa"/>
            <w:tcBorders>
              <w:top w:val="nil"/>
              <w:left w:val="nil"/>
              <w:bottom w:val="single" w:sz="8" w:space="0" w:color="auto"/>
              <w:right w:val="single" w:sz="8" w:space="0" w:color="auto"/>
            </w:tcBorders>
            <w:shd w:val="clear" w:color="auto" w:fill="auto"/>
            <w:vAlign w:val="center"/>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609"/>
        </w:trPr>
        <w:tc>
          <w:tcPr>
            <w:tcW w:w="2111" w:type="dxa"/>
            <w:vMerge w:val="restart"/>
            <w:tcBorders>
              <w:top w:val="nil"/>
              <w:left w:val="single" w:sz="8" w:space="0" w:color="auto"/>
              <w:bottom w:val="single" w:sz="8" w:space="0" w:color="000000"/>
              <w:right w:val="single" w:sz="8" w:space="0" w:color="auto"/>
            </w:tcBorders>
            <w:shd w:val="clear" w:color="auto" w:fill="auto"/>
            <w:vAlign w:val="center"/>
            <w:hideMark/>
          </w:tcPr>
          <w:p w:rsidR="0024172C" w:rsidRPr="0024172C" w:rsidRDefault="0024172C" w:rsidP="0024172C">
            <w:pPr>
              <w:spacing w:after="0" w:line="240" w:lineRule="auto"/>
              <w:jc w:val="center"/>
              <w:rPr>
                <w:rFonts w:eastAsia="Times New Roman" w:cs="Times New Roman"/>
                <w:b/>
                <w:bCs/>
                <w:color w:val="000000"/>
                <w:szCs w:val="24"/>
              </w:rPr>
            </w:pPr>
            <w:r w:rsidRPr="0024172C">
              <w:rPr>
                <w:rFonts w:eastAsia="Times New Roman" w:cs="Times New Roman"/>
                <w:b/>
                <w:bCs/>
                <w:color w:val="000000"/>
                <w:szCs w:val="24"/>
              </w:rPr>
              <w:t>Condiciones de excepción</w:t>
            </w:r>
          </w:p>
        </w:tc>
        <w:tc>
          <w:tcPr>
            <w:tcW w:w="7093"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1.1 Si el paciente ya existe, el sistema lo notificará a través de un mensaje y permitirá que el usuario lo corrija o cancele la operación.</w:t>
            </w:r>
          </w:p>
        </w:tc>
      </w:tr>
      <w:tr w:rsidR="0024172C" w:rsidRPr="0024172C" w:rsidTr="00E87A0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93"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93"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290"/>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93" w:type="dxa"/>
            <w:gridSpan w:val="2"/>
            <w:tcBorders>
              <w:top w:val="nil"/>
              <w:left w:val="nil"/>
              <w:bottom w:val="nil"/>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r w:rsidR="0024172C" w:rsidRPr="0024172C" w:rsidTr="00E87A0C">
        <w:trPr>
          <w:trHeight w:val="304"/>
        </w:trPr>
        <w:tc>
          <w:tcPr>
            <w:tcW w:w="2111" w:type="dxa"/>
            <w:vMerge/>
            <w:tcBorders>
              <w:top w:val="nil"/>
              <w:left w:val="single" w:sz="8" w:space="0" w:color="auto"/>
              <w:bottom w:val="single" w:sz="8" w:space="0" w:color="000000"/>
              <w:right w:val="single" w:sz="8" w:space="0" w:color="auto"/>
            </w:tcBorders>
            <w:vAlign w:val="center"/>
            <w:hideMark/>
          </w:tcPr>
          <w:p w:rsidR="0024172C" w:rsidRPr="0024172C" w:rsidRDefault="0024172C" w:rsidP="0024172C">
            <w:pPr>
              <w:spacing w:after="0" w:line="240" w:lineRule="auto"/>
              <w:rPr>
                <w:rFonts w:eastAsia="Times New Roman" w:cs="Times New Roman"/>
                <w:b/>
                <w:bCs/>
                <w:color w:val="000000"/>
                <w:szCs w:val="24"/>
              </w:rPr>
            </w:pPr>
          </w:p>
        </w:tc>
        <w:tc>
          <w:tcPr>
            <w:tcW w:w="7093" w:type="dxa"/>
            <w:gridSpan w:val="2"/>
            <w:tcBorders>
              <w:top w:val="nil"/>
              <w:left w:val="nil"/>
              <w:bottom w:val="single" w:sz="8" w:space="0" w:color="auto"/>
              <w:right w:val="single" w:sz="8" w:space="0" w:color="000000"/>
            </w:tcBorders>
            <w:shd w:val="clear" w:color="auto" w:fill="auto"/>
            <w:hideMark/>
          </w:tcPr>
          <w:p w:rsidR="0024172C" w:rsidRPr="0024172C" w:rsidRDefault="0024172C" w:rsidP="0024172C">
            <w:pPr>
              <w:spacing w:after="0" w:line="240" w:lineRule="auto"/>
              <w:rPr>
                <w:rFonts w:eastAsia="Times New Roman" w:cs="Times New Roman"/>
                <w:color w:val="000000"/>
                <w:szCs w:val="24"/>
              </w:rPr>
            </w:pPr>
            <w:r w:rsidRPr="0024172C">
              <w:rPr>
                <w:rFonts w:eastAsia="Times New Roman" w:cs="Times New Roman"/>
                <w:color w:val="000000"/>
                <w:szCs w:val="24"/>
              </w:rPr>
              <w:t> </w:t>
            </w:r>
          </w:p>
        </w:tc>
      </w:tr>
    </w:tbl>
    <w:p w:rsidR="0024172C" w:rsidRDefault="0024172C"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 w:rsidR="00AD75A0" w:rsidRDefault="00AD75A0" w:rsidP="000C051F">
      <w:pPr>
        <w:rPr>
          <w:b/>
        </w:rPr>
      </w:pPr>
      <w:r w:rsidRPr="002A6D39">
        <w:rPr>
          <w:b/>
        </w:rPr>
        <w:t>Descripción del caso de uso: Registrar pago</w:t>
      </w:r>
    </w:p>
    <w:p w:rsidR="002A6D39" w:rsidRPr="002A6D39" w:rsidRDefault="002A6D39" w:rsidP="000C051F">
      <w:pPr>
        <w:rPr>
          <w:b/>
        </w:rPr>
      </w:pPr>
    </w:p>
    <w:tbl>
      <w:tblPr>
        <w:tblW w:w="9085" w:type="dxa"/>
        <w:tblInd w:w="118" w:type="dxa"/>
        <w:tblLook w:val="04A0" w:firstRow="1" w:lastRow="0" w:firstColumn="1" w:lastColumn="0" w:noHBand="0" w:noVBand="1"/>
      </w:tblPr>
      <w:tblGrid>
        <w:gridCol w:w="2085"/>
        <w:gridCol w:w="3121"/>
        <w:gridCol w:w="3879"/>
      </w:tblGrid>
      <w:tr w:rsidR="00AD75A0" w:rsidRPr="009E66B8" w:rsidTr="00E87A0C">
        <w:trPr>
          <w:trHeight w:val="310"/>
        </w:trPr>
        <w:tc>
          <w:tcPr>
            <w:tcW w:w="208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Registrar pago.</w:t>
            </w:r>
          </w:p>
        </w:tc>
      </w:tr>
      <w:tr w:rsidR="00AD75A0" w:rsidRPr="009E66B8" w:rsidTr="00E87A0C">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Un paciente va a pagar por un servicio</w:t>
            </w:r>
          </w:p>
        </w:tc>
      </w:tr>
      <w:tr w:rsidR="00AD75A0" w:rsidRPr="009E66B8" w:rsidTr="00E87A0C">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doctor o la secretaria, registra el pago por un servicio ofrecido al paciente.</w:t>
            </w:r>
          </w:p>
        </w:tc>
      </w:tr>
      <w:tr w:rsidR="00AD75A0" w:rsidRPr="009E66B8" w:rsidTr="00E87A0C">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E87A0C">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Usuario Administrativo</w:t>
            </w:r>
          </w:p>
        </w:tc>
      </w:tr>
      <w:tr w:rsidR="00AD75A0" w:rsidRPr="009E66B8" w:rsidTr="00E87A0C">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E87A0C">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E87A0C">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Paciente, Doctor</w:t>
            </w:r>
          </w:p>
        </w:tc>
      </w:tr>
      <w:tr w:rsidR="00AD75A0" w:rsidRPr="009E66B8" w:rsidTr="00E87A0C">
        <w:trPr>
          <w:trHeight w:val="310"/>
        </w:trPr>
        <w:tc>
          <w:tcPr>
            <w:tcW w:w="2085" w:type="dxa"/>
            <w:tcBorders>
              <w:top w:val="nil"/>
              <w:left w:val="single" w:sz="8" w:space="0" w:color="auto"/>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7000" w:type="dxa"/>
            <w:gridSpan w:val="2"/>
            <w:tcBorders>
              <w:top w:val="single" w:sz="8" w:space="0" w:color="auto"/>
              <w:left w:val="nil"/>
              <w:bottom w:val="single" w:sz="8" w:space="0" w:color="auto"/>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El paciente debe estar registrado en el sistema</w:t>
            </w:r>
          </w:p>
        </w:tc>
      </w:tr>
      <w:tr w:rsidR="00AD75A0" w:rsidRPr="009E66B8" w:rsidTr="00E87A0C">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7000" w:type="dxa"/>
            <w:gridSpan w:val="2"/>
            <w:tcBorders>
              <w:top w:val="single" w:sz="8" w:space="0" w:color="auto"/>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registrar el pago del servicio.</w:t>
            </w:r>
          </w:p>
        </w:tc>
      </w:tr>
      <w:tr w:rsidR="00AD75A0" w:rsidRPr="009E66B8" w:rsidTr="00E87A0C">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tcBorders>
              <w:top w:val="nil"/>
              <w:left w:val="nil"/>
              <w:bottom w:val="single" w:sz="8" w:space="0" w:color="auto"/>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Se debe imprimir un comprobante de pago.</w:t>
            </w:r>
          </w:p>
        </w:tc>
      </w:tr>
      <w:tr w:rsidR="00AD75A0" w:rsidRPr="009E66B8" w:rsidTr="00E87A0C">
        <w:trPr>
          <w:trHeight w:val="310"/>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121" w:type="dxa"/>
            <w:tcBorders>
              <w:top w:val="nil"/>
              <w:left w:val="nil"/>
              <w:bottom w:val="single" w:sz="8" w:space="0" w:color="auto"/>
              <w:right w:val="nil"/>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AD75A0" w:rsidRPr="009E66B8" w:rsidTr="00E87A0C">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 El usuario administrativo introduce los datos del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xml:space="preserve">1.1 el </w:t>
            </w:r>
            <w:proofErr w:type="gramStart"/>
            <w:r w:rsidRPr="009E66B8">
              <w:rPr>
                <w:rFonts w:eastAsia="Times New Roman" w:cs="Times New Roman"/>
                <w:color w:val="000000"/>
                <w:szCs w:val="24"/>
              </w:rPr>
              <w:t>sistema  verifica</w:t>
            </w:r>
            <w:proofErr w:type="gramEnd"/>
            <w:r w:rsidRPr="009E66B8">
              <w:rPr>
                <w:rFonts w:eastAsia="Times New Roman" w:cs="Times New Roman"/>
                <w:color w:val="000000"/>
                <w:szCs w:val="24"/>
              </w:rPr>
              <w:t xml:space="preserve"> los datos del paciente, y si son válidos muestra la pantalla para registrar el pago de servicios para este paciente.</w:t>
            </w:r>
          </w:p>
        </w:tc>
      </w:tr>
      <w:tr w:rsidR="00AD75A0" w:rsidRPr="009E66B8" w:rsidTr="00E87A0C">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 El usuario administrativo termina de registrar los servicios a pagar por el paciente.</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2.1 El sistema registra las entradas a pagar por los servicios incluidos y despliega el resumen de factura para dicho pago.</w:t>
            </w:r>
          </w:p>
        </w:tc>
      </w:tr>
      <w:tr w:rsidR="00AD75A0" w:rsidRPr="009E66B8" w:rsidTr="00E87A0C">
        <w:trPr>
          <w:trHeight w:val="888"/>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 El usuario administrativo indica la forma de pago y el monto con el cual pagará el paciente.</w:t>
            </w:r>
          </w:p>
        </w:tc>
        <w:tc>
          <w:tcPr>
            <w:tcW w:w="3879" w:type="dxa"/>
            <w:tcBorders>
              <w:top w:val="nil"/>
              <w:left w:val="nil"/>
              <w:bottom w:val="nil"/>
              <w:right w:val="single" w:sz="8" w:space="0" w:color="auto"/>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3.1 El sistema registra la forma de pago y el monto de pago, e imprime la factura para dicha transacción.</w:t>
            </w:r>
          </w:p>
        </w:tc>
      </w:tr>
      <w:tr w:rsidR="00AD75A0" w:rsidRPr="009E66B8" w:rsidTr="00E87A0C">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bottom"/>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E87A0C">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nil"/>
              <w:right w:val="single" w:sz="8" w:space="0" w:color="000000"/>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nil"/>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E87A0C">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3121"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9" w:type="dxa"/>
            <w:tcBorders>
              <w:top w:val="nil"/>
              <w:left w:val="nil"/>
              <w:bottom w:val="single" w:sz="8" w:space="0" w:color="auto"/>
              <w:right w:val="single" w:sz="8" w:space="0" w:color="auto"/>
            </w:tcBorders>
            <w:shd w:val="clear" w:color="auto" w:fill="auto"/>
            <w:vAlign w:val="center"/>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AD75A0" w:rsidRPr="009E66B8" w:rsidTr="00E87A0C">
        <w:trPr>
          <w:trHeight w:val="296"/>
        </w:trPr>
        <w:tc>
          <w:tcPr>
            <w:tcW w:w="2085" w:type="dxa"/>
            <w:vMerge w:val="restart"/>
            <w:tcBorders>
              <w:top w:val="nil"/>
              <w:left w:val="single" w:sz="8" w:space="0" w:color="auto"/>
              <w:bottom w:val="single" w:sz="8" w:space="0" w:color="000000"/>
              <w:right w:val="single" w:sz="8" w:space="0" w:color="auto"/>
            </w:tcBorders>
            <w:shd w:val="clear" w:color="auto" w:fill="auto"/>
            <w:vAlign w:val="center"/>
            <w:hideMark/>
          </w:tcPr>
          <w:p w:rsidR="00AD75A0" w:rsidRPr="009E66B8" w:rsidRDefault="00AD75A0" w:rsidP="00AD75A0">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700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AD75A0" w:rsidRPr="009E66B8" w:rsidRDefault="00AD75A0" w:rsidP="00AD75A0">
            <w:pPr>
              <w:spacing w:after="0" w:line="240" w:lineRule="auto"/>
              <w:rPr>
                <w:rFonts w:eastAsia="Times New Roman" w:cs="Times New Roman"/>
                <w:color w:val="000000"/>
                <w:szCs w:val="24"/>
              </w:rPr>
            </w:pPr>
            <w:r w:rsidRPr="009E66B8">
              <w:rPr>
                <w:rFonts w:eastAsia="Times New Roman" w:cs="Times New Roman"/>
                <w:color w:val="000000"/>
                <w:szCs w:val="24"/>
              </w:rPr>
              <w:t>1.1. Si los datos del paciente no son correctos, el usuario administrativo puede cancelar el proceso o registrar el pago.</w:t>
            </w:r>
          </w:p>
        </w:tc>
      </w:tr>
      <w:tr w:rsidR="00AD75A0" w:rsidRPr="009E66B8" w:rsidTr="00E87A0C">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E87A0C">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E87A0C">
        <w:trPr>
          <w:trHeight w:val="296"/>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r w:rsidR="00AD75A0" w:rsidRPr="009E66B8" w:rsidTr="00E87A0C">
        <w:trPr>
          <w:trHeight w:val="310"/>
        </w:trPr>
        <w:tc>
          <w:tcPr>
            <w:tcW w:w="2085" w:type="dxa"/>
            <w:vMerge/>
            <w:tcBorders>
              <w:top w:val="nil"/>
              <w:left w:val="single" w:sz="8" w:space="0" w:color="auto"/>
              <w:bottom w:val="single" w:sz="8" w:space="0" w:color="000000"/>
              <w:right w:val="single" w:sz="8" w:space="0" w:color="auto"/>
            </w:tcBorders>
            <w:vAlign w:val="center"/>
            <w:hideMark/>
          </w:tcPr>
          <w:p w:rsidR="00AD75A0" w:rsidRPr="009E66B8" w:rsidRDefault="00AD75A0" w:rsidP="00AD75A0">
            <w:pPr>
              <w:spacing w:after="0" w:line="240" w:lineRule="auto"/>
              <w:rPr>
                <w:rFonts w:eastAsia="Times New Roman" w:cs="Times New Roman"/>
                <w:b/>
                <w:bCs/>
                <w:color w:val="000000"/>
                <w:szCs w:val="24"/>
              </w:rPr>
            </w:pPr>
          </w:p>
        </w:tc>
        <w:tc>
          <w:tcPr>
            <w:tcW w:w="7000" w:type="dxa"/>
            <w:gridSpan w:val="2"/>
            <w:vMerge/>
            <w:tcBorders>
              <w:top w:val="single" w:sz="8" w:space="0" w:color="auto"/>
              <w:left w:val="single" w:sz="8" w:space="0" w:color="auto"/>
              <w:bottom w:val="single" w:sz="8" w:space="0" w:color="000000"/>
              <w:right w:val="single" w:sz="8" w:space="0" w:color="000000"/>
            </w:tcBorders>
            <w:vAlign w:val="center"/>
            <w:hideMark/>
          </w:tcPr>
          <w:p w:rsidR="00AD75A0" w:rsidRPr="009E66B8" w:rsidRDefault="00AD75A0" w:rsidP="00AD75A0">
            <w:pPr>
              <w:spacing w:after="0" w:line="240" w:lineRule="auto"/>
              <w:rPr>
                <w:rFonts w:eastAsia="Times New Roman" w:cs="Times New Roman"/>
                <w:color w:val="000000"/>
                <w:szCs w:val="24"/>
              </w:rPr>
            </w:pPr>
          </w:p>
        </w:tc>
      </w:tr>
    </w:tbl>
    <w:p w:rsidR="00AD75A0" w:rsidRDefault="00AD75A0" w:rsidP="000C051F"/>
    <w:p w:rsidR="009E66B8" w:rsidRDefault="009E66B8" w:rsidP="000C051F"/>
    <w:p w:rsidR="009E66B8" w:rsidRDefault="009E66B8" w:rsidP="000C051F"/>
    <w:p w:rsidR="009E66B8" w:rsidRDefault="009E66B8" w:rsidP="000C051F">
      <w:pPr>
        <w:rPr>
          <w:b/>
        </w:rPr>
      </w:pPr>
      <w:r w:rsidRPr="002A6D39">
        <w:rPr>
          <w:b/>
        </w:rPr>
        <w:t>Descripción del caso de uso: Registrar Procedimiento</w:t>
      </w:r>
    </w:p>
    <w:p w:rsidR="002A6D39" w:rsidRPr="002A6D39" w:rsidRDefault="002A6D39" w:rsidP="000C051F">
      <w:pPr>
        <w:rPr>
          <w:b/>
        </w:rPr>
      </w:pPr>
    </w:p>
    <w:tbl>
      <w:tblPr>
        <w:tblW w:w="9204" w:type="dxa"/>
        <w:tblInd w:w="118" w:type="dxa"/>
        <w:tblLook w:val="04A0" w:firstRow="1" w:lastRow="0" w:firstColumn="1" w:lastColumn="0" w:noHBand="0" w:noVBand="1"/>
      </w:tblPr>
      <w:tblGrid>
        <w:gridCol w:w="2283"/>
        <w:gridCol w:w="3050"/>
        <w:gridCol w:w="3871"/>
      </w:tblGrid>
      <w:tr w:rsidR="009E66B8" w:rsidRPr="009E66B8" w:rsidTr="00E87A0C">
        <w:trPr>
          <w:trHeight w:val="305"/>
        </w:trPr>
        <w:tc>
          <w:tcPr>
            <w:tcW w:w="228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92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Procedimiento.</w:t>
            </w:r>
          </w:p>
        </w:tc>
      </w:tr>
      <w:tr w:rsidR="009E66B8" w:rsidRPr="009E66B8" w:rsidTr="00E87A0C">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92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procedimiento para el sistema.</w:t>
            </w:r>
          </w:p>
        </w:tc>
      </w:tr>
      <w:tr w:rsidR="009E66B8" w:rsidRPr="009E66B8" w:rsidTr="00E87A0C">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92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los datos de un nuevo procedimiento que estará disponible en el consultorio médico para los pacientes.</w:t>
            </w:r>
          </w:p>
        </w:tc>
      </w:tr>
      <w:tr w:rsidR="009E66B8" w:rsidRPr="009E66B8" w:rsidTr="00E87A0C">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92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E87A0C">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92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E87A0C">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92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E87A0C">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92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E87A0C">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92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E87A0C">
        <w:trPr>
          <w:trHeight w:val="305"/>
        </w:trPr>
        <w:tc>
          <w:tcPr>
            <w:tcW w:w="228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92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procedimiento no debe existir en el sistema</w:t>
            </w:r>
          </w:p>
        </w:tc>
      </w:tr>
      <w:tr w:rsidR="009E66B8" w:rsidRPr="009E66B8" w:rsidTr="00E87A0C">
        <w:trPr>
          <w:trHeight w:val="290"/>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921"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debe registrar los datos del nuevo procedimiento</w:t>
            </w:r>
          </w:p>
        </w:tc>
      </w:tr>
      <w:tr w:rsidR="009E66B8" w:rsidRPr="009E66B8" w:rsidTr="00E87A0C">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92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E87A0C">
        <w:trPr>
          <w:trHeight w:val="305"/>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5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87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E87A0C">
        <w:trPr>
          <w:trHeight w:val="872"/>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procedimiento a registrar.</w:t>
            </w:r>
          </w:p>
        </w:tc>
        <w:tc>
          <w:tcPr>
            <w:tcW w:w="387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procedimiento, y si este no existe en el sistema, lo registra.</w:t>
            </w:r>
          </w:p>
        </w:tc>
      </w:tr>
      <w:tr w:rsidR="009E66B8" w:rsidRPr="009E66B8" w:rsidTr="00E87A0C">
        <w:trPr>
          <w:trHeight w:val="581"/>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procedimiento registrado.</w:t>
            </w:r>
          </w:p>
        </w:tc>
      </w:tr>
      <w:tr w:rsidR="009E66B8" w:rsidRPr="009E66B8" w:rsidTr="00E87A0C">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1"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E87A0C">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E87A0C">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E87A0C">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5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87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DA7E35" w:rsidRPr="009E66B8" w:rsidTr="00E87A0C">
        <w:trPr>
          <w:trHeight w:val="862"/>
        </w:trPr>
        <w:tc>
          <w:tcPr>
            <w:tcW w:w="2283"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9E66B8" w:rsidRDefault="00DA7E35"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921" w:type="dxa"/>
            <w:gridSpan w:val="2"/>
            <w:tcBorders>
              <w:top w:val="single" w:sz="8" w:space="0" w:color="auto"/>
              <w:left w:val="nil"/>
              <w:right w:val="single" w:sz="8" w:space="0" w:color="000000"/>
            </w:tcBorders>
            <w:shd w:val="clear" w:color="auto" w:fill="auto"/>
            <w:hideMark/>
          </w:tcPr>
          <w:p w:rsidR="00DA7E35" w:rsidRPr="009E66B8" w:rsidRDefault="00DA7E35"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procedimiento existe, el doctor podrá cancelar la operación o continuar con el proceso de registro del procedimiento.</w:t>
            </w:r>
          </w:p>
        </w:tc>
      </w:tr>
      <w:tr w:rsidR="009E66B8" w:rsidRPr="009E66B8" w:rsidTr="00E87A0C">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921"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E87A0C">
        <w:trPr>
          <w:trHeight w:val="290"/>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921" w:type="dxa"/>
            <w:gridSpan w:val="2"/>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E87A0C">
        <w:trPr>
          <w:trHeight w:val="305"/>
        </w:trPr>
        <w:tc>
          <w:tcPr>
            <w:tcW w:w="228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ascii="Calibri" w:eastAsia="Times New Roman" w:hAnsi="Calibri" w:cs="Times New Roman"/>
                <w:b/>
                <w:bCs/>
                <w:color w:val="000000"/>
              </w:rPr>
            </w:pPr>
          </w:p>
        </w:tc>
        <w:tc>
          <w:tcPr>
            <w:tcW w:w="692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ascii="Calibri" w:eastAsia="Times New Roman" w:hAnsi="Calibri" w:cs="Times New Roman"/>
                <w:color w:val="000000"/>
              </w:rPr>
            </w:pPr>
            <w:r w:rsidRPr="009E66B8">
              <w:rPr>
                <w:rFonts w:ascii="Calibri" w:eastAsia="Times New Roman" w:hAnsi="Calibri" w:cs="Times New Roman"/>
                <w:color w:val="000000"/>
                <w:sz w:val="22"/>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pPr>
        <w:rPr>
          <w:b/>
        </w:rPr>
      </w:pPr>
      <w:r w:rsidRPr="002A6D39">
        <w:rPr>
          <w:b/>
        </w:rPr>
        <w:t>Descripción del caso de uso:</w:t>
      </w:r>
      <w:r w:rsidR="000C0078" w:rsidRPr="002A6D39">
        <w:rPr>
          <w:b/>
        </w:rPr>
        <w:t xml:space="preserve"> Registrar Usuario</w:t>
      </w:r>
    </w:p>
    <w:p w:rsidR="002A6D39" w:rsidRPr="002A6D39" w:rsidRDefault="002A6D39" w:rsidP="009E66B8">
      <w:pPr>
        <w:rPr>
          <w:b/>
        </w:rPr>
      </w:pPr>
    </w:p>
    <w:tbl>
      <w:tblPr>
        <w:tblW w:w="9124" w:type="dxa"/>
        <w:tblInd w:w="118" w:type="dxa"/>
        <w:tblLook w:val="04A0" w:firstRow="1" w:lastRow="0" w:firstColumn="1" w:lastColumn="0" w:noHBand="0" w:noVBand="1"/>
      </w:tblPr>
      <w:tblGrid>
        <w:gridCol w:w="2313"/>
        <w:gridCol w:w="3090"/>
        <w:gridCol w:w="3721"/>
      </w:tblGrid>
      <w:tr w:rsidR="009E66B8" w:rsidRPr="009E66B8" w:rsidTr="009E66B8">
        <w:trPr>
          <w:trHeight w:val="288"/>
        </w:trPr>
        <w:tc>
          <w:tcPr>
            <w:tcW w:w="23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Nombre Caso de Uso</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Registrar Usuario.</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Evento Disparador</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quiere registrar un nuevo usuario al sistema.</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Breve descripción</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El doctor desea registrar un nuevo usuario con privilegios al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76"/>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Casos de Uso Relacionados</w:t>
            </w:r>
          </w:p>
        </w:tc>
        <w:tc>
          <w:tcPr>
            <w:tcW w:w="681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vMerge/>
            <w:tcBorders>
              <w:top w:val="single" w:sz="8" w:space="0" w:color="auto"/>
              <w:left w:val="single" w:sz="8" w:space="0" w:color="auto"/>
              <w:bottom w:val="single" w:sz="8" w:space="0" w:color="000000"/>
              <w:right w:val="single" w:sz="8" w:space="0" w:color="000000"/>
            </w:tcBorders>
            <w:vAlign w:val="center"/>
            <w:hideMark/>
          </w:tcPr>
          <w:p w:rsidR="009E66B8" w:rsidRPr="009E66B8" w:rsidRDefault="009E66B8" w:rsidP="009E66B8">
            <w:pPr>
              <w:spacing w:after="0" w:line="240" w:lineRule="auto"/>
              <w:rPr>
                <w:rFonts w:eastAsia="Times New Roman" w:cs="Times New Roman"/>
                <w:color w:val="000000"/>
                <w:szCs w:val="24"/>
              </w:rPr>
            </w:pP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Partes Interesadas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Doctor</w:t>
            </w:r>
          </w:p>
        </w:tc>
      </w:tr>
      <w:tr w:rsidR="009E66B8" w:rsidRPr="009E66B8" w:rsidTr="009E66B8">
        <w:trPr>
          <w:trHeight w:val="288"/>
        </w:trPr>
        <w:tc>
          <w:tcPr>
            <w:tcW w:w="2313" w:type="dxa"/>
            <w:tcBorders>
              <w:top w:val="nil"/>
              <w:left w:val="single" w:sz="8" w:space="0" w:color="auto"/>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Precondiciones</w:t>
            </w:r>
          </w:p>
        </w:tc>
        <w:tc>
          <w:tcPr>
            <w:tcW w:w="6811" w:type="dxa"/>
            <w:gridSpan w:val="2"/>
            <w:tcBorders>
              <w:top w:val="single" w:sz="8" w:space="0" w:color="auto"/>
              <w:left w:val="nil"/>
              <w:bottom w:val="single" w:sz="8" w:space="0" w:color="auto"/>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Post-condiciones</w:t>
            </w:r>
          </w:p>
        </w:tc>
        <w:tc>
          <w:tcPr>
            <w:tcW w:w="6811" w:type="dxa"/>
            <w:gridSpan w:val="2"/>
            <w:tcBorders>
              <w:top w:val="single" w:sz="8" w:space="0" w:color="auto"/>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Se registrará un nuevo usuario con derechos en el sistema.</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Flujo de Eventos</w:t>
            </w:r>
          </w:p>
        </w:tc>
        <w:tc>
          <w:tcPr>
            <w:tcW w:w="3090" w:type="dxa"/>
            <w:tcBorders>
              <w:top w:val="nil"/>
              <w:left w:val="nil"/>
              <w:bottom w:val="single" w:sz="8" w:space="0" w:color="auto"/>
              <w:right w:val="nil"/>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Actor</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Sistema</w:t>
            </w:r>
          </w:p>
        </w:tc>
      </w:tr>
      <w:tr w:rsidR="009E66B8" w:rsidRPr="009E66B8" w:rsidTr="009E66B8">
        <w:trPr>
          <w:trHeight w:val="82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 El doctor ingresa los datos del nuevo usuario a registrar.</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1.1. E</w:t>
            </w:r>
            <w:r w:rsidRPr="009E66B8">
              <w:rPr>
                <w:rFonts w:eastAsia="Times New Roman" w:cs="Times New Roman"/>
                <w:color w:val="000000"/>
                <w:szCs w:val="24"/>
              </w:rPr>
              <w:t>l sistema verifica los datos del nuevo usuario a registrar, y si este no existe en el sistema, lo registra.</w:t>
            </w:r>
          </w:p>
        </w:tc>
      </w:tr>
      <w:tr w:rsidR="009E66B8" w:rsidRPr="009E66B8" w:rsidTr="009E66B8">
        <w:trPr>
          <w:trHeight w:val="549"/>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Pr>
                <w:rFonts w:eastAsia="Times New Roman" w:cs="Times New Roman"/>
                <w:color w:val="000000"/>
                <w:szCs w:val="24"/>
              </w:rPr>
              <w:t>1.2. E</w:t>
            </w:r>
            <w:r w:rsidRPr="009E66B8">
              <w:rPr>
                <w:rFonts w:eastAsia="Times New Roman" w:cs="Times New Roman"/>
                <w:color w:val="000000"/>
                <w:szCs w:val="24"/>
              </w:rPr>
              <w:t>l sistema redirige al doctor a la página de detalle del usuario registrado.</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bottom"/>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74"/>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nil"/>
              <w:right w:val="single" w:sz="8" w:space="0" w:color="000000"/>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nil"/>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3090"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c>
          <w:tcPr>
            <w:tcW w:w="3721" w:type="dxa"/>
            <w:tcBorders>
              <w:top w:val="nil"/>
              <w:left w:val="nil"/>
              <w:bottom w:val="single" w:sz="8" w:space="0" w:color="auto"/>
              <w:right w:val="single" w:sz="8" w:space="0" w:color="auto"/>
            </w:tcBorders>
            <w:shd w:val="clear" w:color="auto" w:fill="auto"/>
            <w:vAlign w:val="center"/>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0A3F1E">
        <w:trPr>
          <w:trHeight w:val="1440"/>
        </w:trPr>
        <w:tc>
          <w:tcPr>
            <w:tcW w:w="2313" w:type="dxa"/>
            <w:vMerge w:val="restart"/>
            <w:tcBorders>
              <w:top w:val="nil"/>
              <w:left w:val="single" w:sz="8" w:space="0" w:color="auto"/>
              <w:bottom w:val="single" w:sz="8" w:space="0" w:color="000000"/>
              <w:right w:val="single" w:sz="8" w:space="0" w:color="auto"/>
            </w:tcBorders>
            <w:shd w:val="clear" w:color="auto" w:fill="auto"/>
            <w:vAlign w:val="center"/>
            <w:hideMark/>
          </w:tcPr>
          <w:p w:rsidR="009E66B8" w:rsidRPr="009E66B8" w:rsidRDefault="009E66B8" w:rsidP="009E66B8">
            <w:pPr>
              <w:spacing w:after="0" w:line="240" w:lineRule="auto"/>
              <w:jc w:val="center"/>
              <w:rPr>
                <w:rFonts w:eastAsia="Times New Roman" w:cs="Times New Roman"/>
                <w:b/>
                <w:bCs/>
                <w:color w:val="000000"/>
                <w:szCs w:val="24"/>
              </w:rPr>
            </w:pPr>
            <w:r w:rsidRPr="009E66B8">
              <w:rPr>
                <w:rFonts w:eastAsia="Times New Roman" w:cs="Times New Roman"/>
                <w:b/>
                <w:bCs/>
                <w:color w:val="000000"/>
                <w:szCs w:val="24"/>
              </w:rPr>
              <w:t>Condiciones de excepción</w:t>
            </w:r>
          </w:p>
        </w:tc>
        <w:tc>
          <w:tcPr>
            <w:tcW w:w="6811" w:type="dxa"/>
            <w:gridSpan w:val="2"/>
            <w:tcBorders>
              <w:top w:val="single" w:sz="8" w:space="0" w:color="auto"/>
              <w:left w:val="nil"/>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1.1. Si el usuario existe, el doctor podrá cancelar la operación o continuar con el proceso</w:t>
            </w:r>
            <w:r>
              <w:rPr>
                <w:rFonts w:eastAsia="Times New Roman" w:cs="Times New Roman"/>
                <w:color w:val="000000"/>
                <w:szCs w:val="24"/>
              </w:rPr>
              <w:t xml:space="preserve"> </w:t>
            </w:r>
            <w:r w:rsidRPr="009E66B8">
              <w:rPr>
                <w:rFonts w:eastAsia="Times New Roman" w:cs="Times New Roman"/>
                <w:color w:val="000000"/>
                <w:szCs w:val="24"/>
              </w:rPr>
              <w:t>de registro del usuario.</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r w:rsidR="009E66B8" w:rsidRPr="009E66B8" w:rsidTr="009E66B8">
        <w:trPr>
          <w:trHeight w:val="288"/>
        </w:trPr>
        <w:tc>
          <w:tcPr>
            <w:tcW w:w="2313" w:type="dxa"/>
            <w:vMerge/>
            <w:tcBorders>
              <w:top w:val="nil"/>
              <w:left w:val="single" w:sz="8" w:space="0" w:color="auto"/>
              <w:bottom w:val="single" w:sz="8" w:space="0" w:color="000000"/>
              <w:right w:val="single" w:sz="8" w:space="0" w:color="auto"/>
            </w:tcBorders>
            <w:vAlign w:val="center"/>
            <w:hideMark/>
          </w:tcPr>
          <w:p w:rsidR="009E66B8" w:rsidRPr="009E66B8" w:rsidRDefault="009E66B8" w:rsidP="009E66B8">
            <w:pPr>
              <w:spacing w:after="0" w:line="240" w:lineRule="auto"/>
              <w:rPr>
                <w:rFonts w:eastAsia="Times New Roman" w:cs="Times New Roman"/>
                <w:b/>
                <w:bCs/>
                <w:color w:val="000000"/>
                <w:szCs w:val="24"/>
              </w:rPr>
            </w:pPr>
          </w:p>
        </w:tc>
        <w:tc>
          <w:tcPr>
            <w:tcW w:w="6811" w:type="dxa"/>
            <w:gridSpan w:val="2"/>
            <w:tcBorders>
              <w:top w:val="nil"/>
              <w:left w:val="nil"/>
              <w:bottom w:val="single" w:sz="8" w:space="0" w:color="auto"/>
              <w:right w:val="single" w:sz="8" w:space="0" w:color="000000"/>
            </w:tcBorders>
            <w:shd w:val="clear" w:color="auto" w:fill="auto"/>
            <w:hideMark/>
          </w:tcPr>
          <w:p w:rsidR="009E66B8" w:rsidRPr="009E66B8" w:rsidRDefault="009E66B8" w:rsidP="009E66B8">
            <w:pPr>
              <w:spacing w:after="0" w:line="240" w:lineRule="auto"/>
              <w:rPr>
                <w:rFonts w:eastAsia="Times New Roman" w:cs="Times New Roman"/>
                <w:color w:val="000000"/>
                <w:szCs w:val="24"/>
              </w:rPr>
            </w:pPr>
            <w:r w:rsidRPr="009E66B8">
              <w:rPr>
                <w:rFonts w:eastAsia="Times New Roman" w:cs="Times New Roman"/>
                <w:color w:val="000000"/>
                <w:szCs w:val="24"/>
              </w:rPr>
              <w:t> </w:t>
            </w:r>
          </w:p>
        </w:tc>
      </w:tr>
    </w:tbl>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pPr>
        <w:rPr>
          <w:b/>
        </w:rPr>
      </w:pPr>
      <w:r w:rsidRPr="002A6D39">
        <w:rPr>
          <w:b/>
        </w:rPr>
        <w:t>Descripción del caso de uso:</w:t>
      </w:r>
      <w:r w:rsidR="000C0078" w:rsidRPr="002A6D39">
        <w:rPr>
          <w:b/>
        </w:rPr>
        <w:t xml:space="preserve"> Ver Análisis</w:t>
      </w:r>
    </w:p>
    <w:p w:rsidR="002A6D39" w:rsidRPr="002A6D39" w:rsidRDefault="002A6D39" w:rsidP="009E66B8">
      <w:pPr>
        <w:rPr>
          <w:b/>
        </w:rPr>
      </w:pPr>
    </w:p>
    <w:tbl>
      <w:tblPr>
        <w:tblW w:w="9204" w:type="dxa"/>
        <w:tblInd w:w="118" w:type="dxa"/>
        <w:tblLook w:val="04A0" w:firstRow="1" w:lastRow="0" w:firstColumn="1" w:lastColumn="0" w:noHBand="0" w:noVBand="1"/>
      </w:tblPr>
      <w:tblGrid>
        <w:gridCol w:w="2292"/>
        <w:gridCol w:w="3061"/>
        <w:gridCol w:w="3851"/>
      </w:tblGrid>
      <w:tr w:rsidR="000C0078" w:rsidRPr="000C0078" w:rsidTr="00E87A0C">
        <w:trPr>
          <w:trHeight w:val="317"/>
        </w:trPr>
        <w:tc>
          <w:tcPr>
            <w:tcW w:w="229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691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Análisis.</w:t>
            </w:r>
          </w:p>
        </w:tc>
      </w:tr>
      <w:tr w:rsidR="000C0078" w:rsidRPr="000C0078" w:rsidTr="00E87A0C">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691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administrativo o paciente quiere visualizar los datos de un análisis realizado.</w:t>
            </w:r>
          </w:p>
        </w:tc>
      </w:tr>
      <w:tr w:rsidR="000C0078" w:rsidRPr="000C0078" w:rsidTr="00E87A0C">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691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los datos de un análisis realizado a un paciente en este consultorio médico.</w:t>
            </w:r>
          </w:p>
        </w:tc>
      </w:tr>
      <w:tr w:rsidR="000C0078" w:rsidRPr="000C0078" w:rsidTr="00E87A0C">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912"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E87A0C">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691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 Administrativo,  Paciente</w:t>
            </w:r>
          </w:p>
        </w:tc>
      </w:tr>
      <w:tr w:rsidR="000C0078" w:rsidRPr="000C0078" w:rsidTr="00E87A0C">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691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912"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E87A0C">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691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E87A0C">
        <w:trPr>
          <w:trHeight w:val="317"/>
        </w:trPr>
        <w:tc>
          <w:tcPr>
            <w:tcW w:w="2292"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691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El análisis debe existir en el sistema</w:t>
            </w:r>
          </w:p>
        </w:tc>
      </w:tr>
      <w:tr w:rsidR="000C0078" w:rsidRPr="000C0078" w:rsidTr="00E87A0C">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6912"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912"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17"/>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061"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851"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E87A0C">
        <w:trPr>
          <w:trHeight w:val="605"/>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ingresa los datos del análisis a verificar.</w:t>
            </w:r>
          </w:p>
        </w:tc>
        <w:tc>
          <w:tcPr>
            <w:tcW w:w="3851"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verifica los datos del análisis y si este existe en el sistema, los muestra.</w:t>
            </w:r>
          </w:p>
        </w:tc>
      </w:tr>
      <w:tr w:rsidR="000C0078" w:rsidRPr="000C0078" w:rsidTr="00E87A0C">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51"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51"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51"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51"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061"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851"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2"/>
        </w:trPr>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6912"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análisis no existe</w:t>
            </w:r>
            <w:proofErr w:type="gramStart"/>
            <w:r w:rsidRPr="000C0078">
              <w:rPr>
                <w:rFonts w:eastAsia="Times New Roman" w:cs="Times New Roman"/>
                <w:color w:val="000000"/>
                <w:szCs w:val="24"/>
              </w:rPr>
              <w:t>,  se</w:t>
            </w:r>
            <w:proofErr w:type="gramEnd"/>
            <w:r w:rsidRPr="000C0078">
              <w:rPr>
                <w:rFonts w:eastAsia="Times New Roman" w:cs="Times New Roman"/>
                <w:color w:val="000000"/>
                <w:szCs w:val="24"/>
              </w:rPr>
              <w:t xml:space="preserve"> mostrará una pantalla de error indicando este error.</w:t>
            </w:r>
          </w:p>
        </w:tc>
      </w:tr>
      <w:tr w:rsidR="000C0078" w:rsidRPr="000C0078" w:rsidTr="00E87A0C">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912"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912"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2"/>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912" w:type="dxa"/>
            <w:gridSpan w:val="2"/>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17"/>
        </w:trPr>
        <w:tc>
          <w:tcPr>
            <w:tcW w:w="2292"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912"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pPr>
        <w:rPr>
          <w:b/>
        </w:rPr>
      </w:pPr>
      <w:r w:rsidRPr="002A6D39">
        <w:rPr>
          <w:b/>
        </w:rPr>
        <w:t>Descripción del caso de uso:</w:t>
      </w:r>
      <w:r w:rsidR="003C38B1" w:rsidRPr="002A6D39">
        <w:rPr>
          <w:b/>
        </w:rPr>
        <w:t xml:space="preserve"> Ver Ayuda</w:t>
      </w:r>
    </w:p>
    <w:p w:rsidR="002A6D39" w:rsidRPr="002A6D39" w:rsidRDefault="002A6D39" w:rsidP="009E66B8">
      <w:pPr>
        <w:rPr>
          <w:b/>
        </w:rPr>
      </w:pPr>
    </w:p>
    <w:tbl>
      <w:tblPr>
        <w:tblW w:w="9062" w:type="dxa"/>
        <w:tblInd w:w="118" w:type="dxa"/>
        <w:tblLook w:val="04A0" w:firstRow="1" w:lastRow="0" w:firstColumn="1" w:lastColumn="0" w:noHBand="0" w:noVBand="1"/>
      </w:tblPr>
      <w:tblGrid>
        <w:gridCol w:w="2390"/>
        <w:gridCol w:w="3192"/>
        <w:gridCol w:w="3480"/>
      </w:tblGrid>
      <w:tr w:rsidR="000C0078" w:rsidRPr="000C0078" w:rsidTr="00E87A0C">
        <w:trPr>
          <w:trHeight w:val="309"/>
        </w:trPr>
        <w:tc>
          <w:tcPr>
            <w:tcW w:w="239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Nombre Caso de Uso</w:t>
            </w:r>
          </w:p>
        </w:tc>
        <w:tc>
          <w:tcPr>
            <w:tcW w:w="667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Ver Ayuda.</w:t>
            </w:r>
          </w:p>
        </w:tc>
      </w:tr>
      <w:tr w:rsidR="000C0078" w:rsidRPr="000C0078" w:rsidTr="00E87A0C">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Evento Disparador</w:t>
            </w:r>
          </w:p>
        </w:tc>
        <w:tc>
          <w:tcPr>
            <w:tcW w:w="667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usuario del sistema acude a la opción de ayuda.</w:t>
            </w:r>
          </w:p>
        </w:tc>
      </w:tr>
      <w:tr w:rsidR="000C0078" w:rsidRPr="000C0078" w:rsidTr="00E87A0C">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Breve descripción</w:t>
            </w:r>
          </w:p>
        </w:tc>
        <w:tc>
          <w:tcPr>
            <w:tcW w:w="6672"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Un doctor, secretaria o paciente desea ver el documento de ayuda del sistema para resolver algún problema o aclarar alguna duda, sobre alguna opción del sistema.</w:t>
            </w:r>
          </w:p>
        </w:tc>
      </w:tr>
      <w:tr w:rsidR="000C0078" w:rsidRPr="000C0078" w:rsidTr="00E87A0C">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672"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E87A0C">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Actores</w:t>
            </w:r>
          </w:p>
        </w:tc>
        <w:tc>
          <w:tcPr>
            <w:tcW w:w="667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Usuario</w:t>
            </w:r>
          </w:p>
        </w:tc>
      </w:tr>
      <w:tr w:rsidR="000C0078" w:rsidRPr="000C0078" w:rsidTr="00E87A0C">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Casos de Uso Relacionados</w:t>
            </w:r>
          </w:p>
        </w:tc>
        <w:tc>
          <w:tcPr>
            <w:tcW w:w="667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672" w:type="dxa"/>
            <w:gridSpan w:val="2"/>
            <w:vMerge/>
            <w:tcBorders>
              <w:top w:val="single" w:sz="8" w:space="0" w:color="auto"/>
              <w:left w:val="single" w:sz="8" w:space="0" w:color="auto"/>
              <w:bottom w:val="single" w:sz="8" w:space="0" w:color="000000"/>
              <w:right w:val="single" w:sz="8" w:space="0" w:color="000000"/>
            </w:tcBorders>
            <w:vAlign w:val="center"/>
            <w:hideMark/>
          </w:tcPr>
          <w:p w:rsidR="000C0078" w:rsidRPr="000C0078" w:rsidRDefault="000C0078" w:rsidP="000C0078">
            <w:pPr>
              <w:spacing w:after="0" w:line="240" w:lineRule="auto"/>
              <w:rPr>
                <w:rFonts w:eastAsia="Times New Roman" w:cs="Times New Roman"/>
                <w:color w:val="000000"/>
                <w:szCs w:val="24"/>
              </w:rPr>
            </w:pPr>
          </w:p>
        </w:tc>
      </w:tr>
      <w:tr w:rsidR="000C0078" w:rsidRPr="000C0078" w:rsidTr="00E87A0C">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Partes Interesadas</w:t>
            </w:r>
          </w:p>
        </w:tc>
        <w:tc>
          <w:tcPr>
            <w:tcW w:w="667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Doctor, Secretaria, Paciente</w:t>
            </w:r>
          </w:p>
        </w:tc>
      </w:tr>
      <w:tr w:rsidR="000C0078" w:rsidRPr="000C0078" w:rsidTr="00E87A0C">
        <w:trPr>
          <w:trHeight w:val="309"/>
        </w:trPr>
        <w:tc>
          <w:tcPr>
            <w:tcW w:w="2390" w:type="dxa"/>
            <w:tcBorders>
              <w:top w:val="nil"/>
              <w:left w:val="single" w:sz="8" w:space="0" w:color="auto"/>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Precondiciones</w:t>
            </w:r>
          </w:p>
        </w:tc>
        <w:tc>
          <w:tcPr>
            <w:tcW w:w="6672" w:type="dxa"/>
            <w:gridSpan w:val="2"/>
            <w:tcBorders>
              <w:top w:val="single" w:sz="8" w:space="0" w:color="auto"/>
              <w:left w:val="nil"/>
              <w:bottom w:val="single" w:sz="8" w:space="0" w:color="auto"/>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294"/>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Post-condiciones</w:t>
            </w:r>
          </w:p>
        </w:tc>
        <w:tc>
          <w:tcPr>
            <w:tcW w:w="6672" w:type="dxa"/>
            <w:gridSpan w:val="2"/>
            <w:tcBorders>
              <w:top w:val="single" w:sz="8" w:space="0" w:color="auto"/>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6672" w:type="dxa"/>
            <w:gridSpan w:val="2"/>
            <w:tcBorders>
              <w:top w:val="nil"/>
              <w:left w:val="nil"/>
              <w:bottom w:val="single" w:sz="8" w:space="0" w:color="auto"/>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9"/>
        </w:trPr>
        <w:tc>
          <w:tcPr>
            <w:tcW w:w="2390" w:type="dxa"/>
            <w:vMerge w:val="restart"/>
            <w:tcBorders>
              <w:top w:val="nil"/>
              <w:left w:val="single" w:sz="8" w:space="0" w:color="auto"/>
              <w:bottom w:val="single" w:sz="8" w:space="0" w:color="000000"/>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Flujo de Eventos</w:t>
            </w:r>
          </w:p>
        </w:tc>
        <w:tc>
          <w:tcPr>
            <w:tcW w:w="3192" w:type="dxa"/>
            <w:tcBorders>
              <w:top w:val="nil"/>
              <w:left w:val="nil"/>
              <w:bottom w:val="single" w:sz="8" w:space="0" w:color="auto"/>
              <w:right w:val="nil"/>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Actor</w:t>
            </w:r>
          </w:p>
        </w:tc>
        <w:tc>
          <w:tcPr>
            <w:tcW w:w="3480" w:type="dxa"/>
            <w:tcBorders>
              <w:top w:val="nil"/>
              <w:left w:val="nil"/>
              <w:bottom w:val="single" w:sz="8" w:space="0" w:color="auto"/>
              <w:right w:val="single" w:sz="8"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Sistema</w:t>
            </w:r>
          </w:p>
        </w:tc>
      </w:tr>
      <w:tr w:rsidR="000C0078" w:rsidRPr="000C0078" w:rsidTr="00E87A0C">
        <w:trPr>
          <w:trHeight w:val="88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 El doctor, secretaria o paciente presiona la opción que abre el menú de ayuda.</w:t>
            </w:r>
          </w:p>
        </w:tc>
        <w:tc>
          <w:tcPr>
            <w:tcW w:w="3480"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Pr>
                <w:rFonts w:eastAsia="Times New Roman" w:cs="Times New Roman"/>
                <w:color w:val="000000"/>
                <w:szCs w:val="24"/>
              </w:rPr>
              <w:t>1.1. E</w:t>
            </w:r>
            <w:r w:rsidRPr="000C0078">
              <w:rPr>
                <w:rFonts w:eastAsia="Times New Roman" w:cs="Times New Roman"/>
                <w:color w:val="000000"/>
                <w:szCs w:val="24"/>
              </w:rPr>
              <w:t>l sistema muestra las distintas opciones de ayuda basándose en los credenciales del usuario, si este ha iniciado sesión.</w:t>
            </w:r>
          </w:p>
        </w:tc>
      </w:tr>
      <w:tr w:rsidR="000C0078" w:rsidRPr="000C0078" w:rsidTr="00E87A0C">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480"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480" w:type="dxa"/>
            <w:tcBorders>
              <w:top w:val="nil"/>
              <w:left w:val="nil"/>
              <w:bottom w:val="nil"/>
              <w:right w:val="single" w:sz="8"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bottom"/>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480"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294"/>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nil"/>
              <w:right w:val="single" w:sz="8" w:space="0" w:color="000000"/>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480" w:type="dxa"/>
            <w:tcBorders>
              <w:top w:val="nil"/>
              <w:left w:val="nil"/>
              <w:bottom w:val="nil"/>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309"/>
        </w:trPr>
        <w:tc>
          <w:tcPr>
            <w:tcW w:w="2390" w:type="dxa"/>
            <w:vMerge/>
            <w:tcBorders>
              <w:top w:val="nil"/>
              <w:left w:val="single" w:sz="8" w:space="0" w:color="auto"/>
              <w:bottom w:val="single" w:sz="8" w:space="0" w:color="000000"/>
              <w:right w:val="single" w:sz="8" w:space="0" w:color="auto"/>
            </w:tcBorders>
            <w:vAlign w:val="center"/>
            <w:hideMark/>
          </w:tcPr>
          <w:p w:rsidR="000C0078" w:rsidRPr="000C0078" w:rsidRDefault="000C0078" w:rsidP="000C0078">
            <w:pPr>
              <w:spacing w:after="0" w:line="240" w:lineRule="auto"/>
              <w:rPr>
                <w:rFonts w:eastAsia="Times New Roman" w:cs="Times New Roman"/>
                <w:b/>
                <w:bCs/>
                <w:color w:val="000000"/>
                <w:szCs w:val="24"/>
              </w:rPr>
            </w:pPr>
          </w:p>
        </w:tc>
        <w:tc>
          <w:tcPr>
            <w:tcW w:w="3192"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c>
          <w:tcPr>
            <w:tcW w:w="3480" w:type="dxa"/>
            <w:tcBorders>
              <w:top w:val="nil"/>
              <w:left w:val="nil"/>
              <w:bottom w:val="single" w:sz="4" w:space="0" w:color="auto"/>
              <w:right w:val="single" w:sz="8" w:space="0" w:color="auto"/>
            </w:tcBorders>
            <w:shd w:val="clear" w:color="auto" w:fill="auto"/>
            <w:vAlign w:val="center"/>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r w:rsidR="000C0078" w:rsidRPr="000C0078" w:rsidTr="00E87A0C">
        <w:trPr>
          <w:trHeight w:val="1823"/>
        </w:trPr>
        <w:tc>
          <w:tcPr>
            <w:tcW w:w="2390" w:type="dxa"/>
            <w:tcBorders>
              <w:top w:val="nil"/>
              <w:left w:val="single" w:sz="8" w:space="0" w:color="auto"/>
              <w:bottom w:val="single" w:sz="8" w:space="0" w:color="000000"/>
              <w:right w:val="single" w:sz="4" w:space="0" w:color="auto"/>
            </w:tcBorders>
            <w:shd w:val="clear" w:color="auto" w:fill="auto"/>
            <w:vAlign w:val="center"/>
            <w:hideMark/>
          </w:tcPr>
          <w:p w:rsidR="000C0078" w:rsidRPr="000C0078" w:rsidRDefault="000C0078" w:rsidP="000C0078">
            <w:pPr>
              <w:spacing w:after="0" w:line="240" w:lineRule="auto"/>
              <w:jc w:val="center"/>
              <w:rPr>
                <w:rFonts w:eastAsia="Times New Roman" w:cs="Times New Roman"/>
                <w:b/>
                <w:bCs/>
                <w:color w:val="000000"/>
                <w:szCs w:val="24"/>
              </w:rPr>
            </w:pPr>
            <w:r w:rsidRPr="000C0078">
              <w:rPr>
                <w:rFonts w:eastAsia="Times New Roman" w:cs="Times New Roman"/>
                <w:b/>
                <w:bCs/>
                <w:color w:val="000000"/>
                <w:szCs w:val="24"/>
              </w:rPr>
              <w:t>Condiciones de excepción</w:t>
            </w:r>
          </w:p>
        </w:tc>
        <w:tc>
          <w:tcPr>
            <w:tcW w:w="6672" w:type="dxa"/>
            <w:gridSpan w:val="2"/>
            <w:tcBorders>
              <w:top w:val="single" w:sz="4" w:space="0" w:color="auto"/>
              <w:left w:val="single" w:sz="4" w:space="0" w:color="auto"/>
              <w:bottom w:val="single" w:sz="4" w:space="0" w:color="auto"/>
              <w:right w:val="single" w:sz="4" w:space="0" w:color="auto"/>
            </w:tcBorders>
            <w:shd w:val="clear" w:color="auto" w:fill="auto"/>
            <w:hideMark/>
          </w:tcPr>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1.1. Si el usuario no ha iniciado sesión, se mostrará solamente lo necesario para conseguir acceso al sistema.</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p w:rsidR="000C0078" w:rsidRPr="000C0078" w:rsidRDefault="000C0078" w:rsidP="000C0078">
            <w:pPr>
              <w:spacing w:after="0" w:line="240" w:lineRule="auto"/>
              <w:rPr>
                <w:rFonts w:eastAsia="Times New Roman" w:cs="Times New Roman"/>
                <w:color w:val="000000"/>
                <w:szCs w:val="24"/>
              </w:rPr>
            </w:pPr>
            <w:r w:rsidRPr="000C0078">
              <w:rPr>
                <w:rFonts w:eastAsia="Times New Roman" w:cs="Times New Roman"/>
                <w:color w:val="000000"/>
                <w:szCs w:val="24"/>
              </w:rPr>
              <w:t> </w:t>
            </w:r>
          </w:p>
        </w:tc>
      </w:tr>
    </w:tbl>
    <w:p w:rsidR="000C0078" w:rsidRPr="007B15EE" w:rsidRDefault="000C0078"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B06FE8" w:rsidRDefault="00B06FE8" w:rsidP="00B06FE8">
      <w:pPr>
        <w:rPr>
          <w:b/>
        </w:rPr>
      </w:pPr>
      <w:r w:rsidRPr="002A6D39">
        <w:rPr>
          <w:b/>
        </w:rPr>
        <w:t xml:space="preserve">Descripción del caso de uso: Ver </w:t>
      </w:r>
      <w:r w:rsidR="00A2739E">
        <w:rPr>
          <w:b/>
        </w:rPr>
        <w:t>consultas de un paciente</w:t>
      </w:r>
    </w:p>
    <w:p w:rsidR="00B06FE8" w:rsidRPr="002A6D39" w:rsidRDefault="00B06FE8" w:rsidP="00B06FE8">
      <w:pPr>
        <w:rPr>
          <w:b/>
        </w:rPr>
      </w:pPr>
    </w:p>
    <w:tbl>
      <w:tblPr>
        <w:tblW w:w="9204" w:type="dxa"/>
        <w:tblInd w:w="118" w:type="dxa"/>
        <w:tblLook w:val="04A0" w:firstRow="1" w:lastRow="0" w:firstColumn="1" w:lastColumn="0" w:noHBand="0" w:noVBand="1"/>
      </w:tblPr>
      <w:tblGrid>
        <w:gridCol w:w="2296"/>
        <w:gridCol w:w="3067"/>
        <w:gridCol w:w="3841"/>
      </w:tblGrid>
      <w:tr w:rsidR="00B06FE8" w:rsidRPr="000A3F1E" w:rsidTr="00E87A0C">
        <w:trPr>
          <w:trHeight w:val="324"/>
        </w:trPr>
        <w:tc>
          <w:tcPr>
            <w:tcW w:w="22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B06FE8" w:rsidRPr="000A3F1E" w:rsidRDefault="00A2739E" w:rsidP="00B06FE8">
            <w:pPr>
              <w:spacing w:after="0" w:line="240" w:lineRule="auto"/>
              <w:rPr>
                <w:rFonts w:eastAsia="Times New Roman" w:cs="Times New Roman"/>
                <w:color w:val="000000"/>
                <w:szCs w:val="24"/>
              </w:rPr>
            </w:pPr>
            <w:r>
              <w:rPr>
                <w:rFonts w:eastAsia="Times New Roman" w:cs="Times New Roman"/>
                <w:color w:val="000000"/>
                <w:szCs w:val="24"/>
              </w:rPr>
              <w:t>Ver c</w:t>
            </w:r>
            <w:r w:rsidR="00B06FE8">
              <w:rPr>
                <w:rFonts w:eastAsia="Times New Roman" w:cs="Times New Roman"/>
                <w:color w:val="000000"/>
                <w:szCs w:val="24"/>
              </w:rPr>
              <w:t>onsultas</w:t>
            </w:r>
            <w:r>
              <w:rPr>
                <w:rFonts w:eastAsia="Times New Roman" w:cs="Times New Roman"/>
                <w:color w:val="000000"/>
                <w:szCs w:val="24"/>
              </w:rPr>
              <w:t xml:space="preserve"> de un paciente</w:t>
            </w:r>
          </w:p>
        </w:tc>
      </w:tr>
      <w:tr w:rsidR="00B06FE8" w:rsidRPr="000A3F1E" w:rsidTr="00E87A0C">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B06FE8" w:rsidRPr="000A3F1E" w:rsidRDefault="00B06FE8" w:rsidP="00B06FE8">
            <w:pPr>
              <w:spacing w:after="0" w:line="240" w:lineRule="auto"/>
              <w:rPr>
                <w:rFonts w:eastAsia="Times New Roman" w:cs="Times New Roman"/>
                <w:color w:val="000000"/>
                <w:szCs w:val="24"/>
              </w:rPr>
            </w:pPr>
            <w:r>
              <w:rPr>
                <w:rFonts w:eastAsia="Times New Roman" w:cs="Times New Roman"/>
                <w:color w:val="000000"/>
                <w:szCs w:val="24"/>
              </w:rPr>
              <w:t>El doctor desea visualizar las veces que un paciente ha venido a consulta.</w:t>
            </w:r>
          </w:p>
        </w:tc>
      </w:tr>
      <w:tr w:rsidR="00B06FE8" w:rsidRPr="000A3F1E" w:rsidTr="00E87A0C">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90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B06FE8" w:rsidRPr="000A3F1E" w:rsidRDefault="00B06FE8" w:rsidP="00B06FE8">
            <w:pPr>
              <w:spacing w:after="0" w:line="240" w:lineRule="auto"/>
              <w:rPr>
                <w:rFonts w:eastAsia="Times New Roman" w:cs="Times New Roman"/>
                <w:color w:val="000000"/>
                <w:szCs w:val="24"/>
              </w:rPr>
            </w:pPr>
            <w:r>
              <w:rPr>
                <w:rFonts w:eastAsia="Times New Roman" w:cs="Times New Roman"/>
                <w:color w:val="000000"/>
                <w:szCs w:val="24"/>
              </w:rPr>
              <w:t xml:space="preserve">El doctor </w:t>
            </w:r>
            <w:r w:rsidRPr="000A3F1E">
              <w:rPr>
                <w:rFonts w:eastAsia="Times New Roman" w:cs="Times New Roman"/>
                <w:color w:val="000000"/>
                <w:szCs w:val="24"/>
              </w:rPr>
              <w:t xml:space="preserve">desea visualizar </w:t>
            </w:r>
            <w:r>
              <w:rPr>
                <w:rFonts w:eastAsia="Times New Roman" w:cs="Times New Roman"/>
                <w:color w:val="000000"/>
                <w:szCs w:val="24"/>
              </w:rPr>
              <w:t>las consultas realizadas a un paciente</w:t>
            </w:r>
            <w:r w:rsidRPr="000A3F1E">
              <w:rPr>
                <w:rFonts w:eastAsia="Times New Roman" w:cs="Times New Roman"/>
                <w:color w:val="000000"/>
                <w:szCs w:val="24"/>
              </w:rPr>
              <w:t>.</w:t>
            </w:r>
          </w:p>
        </w:tc>
      </w:tr>
      <w:tr w:rsidR="00B06FE8"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6908" w:type="dxa"/>
            <w:gridSpan w:val="2"/>
            <w:vMerge/>
            <w:tcBorders>
              <w:top w:val="single" w:sz="8" w:space="0" w:color="auto"/>
              <w:left w:val="single" w:sz="8" w:space="0" w:color="auto"/>
              <w:bottom w:val="single" w:sz="8" w:space="0" w:color="000000"/>
              <w:right w:val="single" w:sz="8" w:space="0" w:color="000000"/>
            </w:tcBorders>
            <w:vAlign w:val="center"/>
            <w:hideMark/>
          </w:tcPr>
          <w:p w:rsidR="00B06FE8" w:rsidRPr="000A3F1E" w:rsidRDefault="00B06FE8" w:rsidP="00B06FE8">
            <w:pPr>
              <w:spacing w:after="0" w:line="240" w:lineRule="auto"/>
              <w:rPr>
                <w:rFonts w:eastAsia="Times New Roman" w:cs="Times New Roman"/>
                <w:color w:val="000000"/>
                <w:szCs w:val="24"/>
              </w:rPr>
            </w:pPr>
          </w:p>
        </w:tc>
      </w:tr>
      <w:tr w:rsidR="00B06FE8" w:rsidRPr="000A3F1E" w:rsidTr="00E87A0C">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B06FE8" w:rsidRPr="000A3F1E" w:rsidRDefault="00B06FE8" w:rsidP="00B06FE8">
            <w:pPr>
              <w:spacing w:after="0" w:line="240" w:lineRule="auto"/>
              <w:rPr>
                <w:rFonts w:eastAsia="Times New Roman" w:cs="Times New Roman"/>
                <w:color w:val="000000"/>
                <w:szCs w:val="24"/>
              </w:rPr>
            </w:pPr>
            <w:r>
              <w:rPr>
                <w:rFonts w:eastAsia="Times New Roman" w:cs="Times New Roman"/>
                <w:color w:val="000000"/>
                <w:szCs w:val="24"/>
              </w:rPr>
              <w:t>Doctor</w:t>
            </w:r>
          </w:p>
        </w:tc>
      </w:tr>
      <w:tr w:rsidR="00B06FE8" w:rsidRPr="000A3F1E" w:rsidTr="00E87A0C">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90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B06FE8" w:rsidRPr="000A3F1E" w:rsidRDefault="00B06FE8" w:rsidP="00B06FE8">
            <w:pPr>
              <w:spacing w:after="0" w:line="240" w:lineRule="auto"/>
              <w:rPr>
                <w:rFonts w:eastAsia="Times New Roman" w:cs="Times New Roman"/>
                <w:color w:val="000000"/>
                <w:szCs w:val="24"/>
              </w:rPr>
            </w:pPr>
            <w:r>
              <w:rPr>
                <w:rFonts w:eastAsia="Times New Roman" w:cs="Times New Roman"/>
                <w:color w:val="000000"/>
                <w:szCs w:val="24"/>
              </w:rPr>
              <w:t>Crear Consulta</w:t>
            </w:r>
          </w:p>
        </w:tc>
      </w:tr>
      <w:tr w:rsidR="00B06FE8"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6908" w:type="dxa"/>
            <w:gridSpan w:val="2"/>
            <w:vMerge/>
            <w:tcBorders>
              <w:top w:val="single" w:sz="8" w:space="0" w:color="auto"/>
              <w:left w:val="single" w:sz="8" w:space="0" w:color="auto"/>
              <w:bottom w:val="single" w:sz="8" w:space="0" w:color="000000"/>
              <w:right w:val="single" w:sz="8" w:space="0" w:color="000000"/>
            </w:tcBorders>
            <w:vAlign w:val="center"/>
            <w:hideMark/>
          </w:tcPr>
          <w:p w:rsidR="00B06FE8" w:rsidRPr="000A3F1E" w:rsidRDefault="00B06FE8" w:rsidP="00B06FE8">
            <w:pPr>
              <w:spacing w:after="0" w:line="240" w:lineRule="auto"/>
              <w:rPr>
                <w:rFonts w:eastAsia="Times New Roman" w:cs="Times New Roman"/>
                <w:color w:val="000000"/>
                <w:szCs w:val="24"/>
              </w:rPr>
            </w:pPr>
          </w:p>
        </w:tc>
      </w:tr>
      <w:tr w:rsidR="00B06FE8" w:rsidRPr="000A3F1E" w:rsidTr="00E87A0C">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B06FE8" w:rsidRPr="000A3F1E" w:rsidRDefault="00953F92" w:rsidP="00953F92">
            <w:pPr>
              <w:spacing w:after="0" w:line="240" w:lineRule="auto"/>
              <w:rPr>
                <w:rFonts w:eastAsia="Times New Roman" w:cs="Times New Roman"/>
                <w:color w:val="000000"/>
                <w:szCs w:val="24"/>
              </w:rPr>
            </w:pPr>
            <w:r>
              <w:rPr>
                <w:rFonts w:eastAsia="Times New Roman" w:cs="Times New Roman"/>
                <w:color w:val="000000"/>
                <w:szCs w:val="24"/>
              </w:rPr>
              <w:t xml:space="preserve">Doctor, </w:t>
            </w:r>
            <w:r w:rsidR="00B06FE8" w:rsidRPr="000A3F1E">
              <w:rPr>
                <w:rFonts w:eastAsia="Times New Roman" w:cs="Times New Roman"/>
                <w:color w:val="000000"/>
                <w:szCs w:val="24"/>
              </w:rPr>
              <w:t>Paciente</w:t>
            </w:r>
          </w:p>
        </w:tc>
      </w:tr>
      <w:tr w:rsidR="00B06FE8" w:rsidRPr="000A3F1E" w:rsidTr="00E87A0C">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B06FE8" w:rsidRPr="000A3F1E" w:rsidRDefault="00953F92" w:rsidP="00B06FE8">
            <w:pPr>
              <w:spacing w:after="0" w:line="240" w:lineRule="auto"/>
              <w:rPr>
                <w:rFonts w:eastAsia="Times New Roman" w:cs="Times New Roman"/>
                <w:color w:val="000000"/>
                <w:szCs w:val="24"/>
              </w:rPr>
            </w:pPr>
            <w:r>
              <w:rPr>
                <w:rFonts w:eastAsia="Times New Roman" w:cs="Times New Roman"/>
                <w:color w:val="000000"/>
                <w:szCs w:val="24"/>
              </w:rPr>
              <w:t>Las consultas deben estar previamente almacenadas.</w:t>
            </w:r>
          </w:p>
        </w:tc>
      </w:tr>
      <w:tr w:rsidR="00B06FE8" w:rsidRPr="000A3F1E" w:rsidTr="00E87A0C">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908" w:type="dxa"/>
            <w:gridSpan w:val="2"/>
            <w:tcBorders>
              <w:top w:val="single" w:sz="8" w:space="0" w:color="auto"/>
              <w:left w:val="nil"/>
              <w:bottom w:val="nil"/>
              <w:right w:val="single" w:sz="8" w:space="0" w:color="000000"/>
            </w:tcBorders>
            <w:shd w:val="clear" w:color="auto" w:fill="auto"/>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6908" w:type="dxa"/>
            <w:gridSpan w:val="2"/>
            <w:tcBorders>
              <w:top w:val="nil"/>
              <w:left w:val="nil"/>
              <w:bottom w:val="single" w:sz="8" w:space="0" w:color="auto"/>
              <w:right w:val="single" w:sz="8" w:space="0" w:color="000000"/>
            </w:tcBorders>
            <w:shd w:val="clear" w:color="auto" w:fill="auto"/>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24"/>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67" w:type="dxa"/>
            <w:tcBorders>
              <w:top w:val="nil"/>
              <w:left w:val="nil"/>
              <w:bottom w:val="single" w:sz="8" w:space="0" w:color="auto"/>
              <w:right w:val="nil"/>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841" w:type="dxa"/>
            <w:tcBorders>
              <w:top w:val="nil"/>
              <w:left w:val="nil"/>
              <w:bottom w:val="single" w:sz="8" w:space="0" w:color="auto"/>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B06FE8" w:rsidRPr="000A3F1E" w:rsidTr="00E87A0C">
        <w:trPr>
          <w:trHeight w:val="928"/>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auto"/>
            </w:tcBorders>
            <w:shd w:val="clear" w:color="auto" w:fill="auto"/>
            <w:vAlign w:val="center"/>
            <w:hideMark/>
          </w:tcPr>
          <w:p w:rsidR="00B06FE8" w:rsidRPr="000A3F1E" w:rsidRDefault="00953F92" w:rsidP="00953F92">
            <w:pPr>
              <w:spacing w:after="0" w:line="240" w:lineRule="auto"/>
              <w:rPr>
                <w:rFonts w:eastAsia="Times New Roman" w:cs="Times New Roman"/>
                <w:color w:val="000000"/>
                <w:szCs w:val="24"/>
              </w:rPr>
            </w:pPr>
            <w:r>
              <w:rPr>
                <w:rFonts w:eastAsia="Times New Roman" w:cs="Times New Roman"/>
                <w:color w:val="000000"/>
                <w:szCs w:val="24"/>
              </w:rPr>
              <w:t xml:space="preserve">1. El doctor </w:t>
            </w:r>
            <w:r w:rsidR="00B06FE8" w:rsidRPr="000A3F1E">
              <w:rPr>
                <w:rFonts w:eastAsia="Times New Roman" w:cs="Times New Roman"/>
                <w:color w:val="000000"/>
                <w:szCs w:val="24"/>
              </w:rPr>
              <w:t xml:space="preserve">introduce los datos del </w:t>
            </w:r>
            <w:r>
              <w:rPr>
                <w:rFonts w:eastAsia="Times New Roman" w:cs="Times New Roman"/>
                <w:color w:val="000000"/>
                <w:szCs w:val="24"/>
              </w:rPr>
              <w:t>paciente</w:t>
            </w:r>
            <w:r w:rsidR="00B06FE8" w:rsidRPr="000A3F1E">
              <w:rPr>
                <w:rFonts w:eastAsia="Times New Roman" w:cs="Times New Roman"/>
                <w:color w:val="000000"/>
                <w:szCs w:val="24"/>
              </w:rPr>
              <w:t xml:space="preserve"> que desea visualizar.</w:t>
            </w:r>
          </w:p>
        </w:tc>
        <w:tc>
          <w:tcPr>
            <w:tcW w:w="3841" w:type="dxa"/>
            <w:tcBorders>
              <w:top w:val="nil"/>
              <w:left w:val="nil"/>
              <w:bottom w:val="nil"/>
              <w:right w:val="single" w:sz="8" w:space="0" w:color="auto"/>
            </w:tcBorders>
            <w:shd w:val="clear" w:color="auto" w:fill="auto"/>
            <w:vAlign w:val="center"/>
            <w:hideMark/>
          </w:tcPr>
          <w:p w:rsidR="00B06FE8" w:rsidRPr="000A3F1E" w:rsidRDefault="00B06FE8" w:rsidP="00953F92">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w:t>
            </w:r>
            <w:r w:rsidR="00953F92">
              <w:rPr>
                <w:rFonts w:eastAsia="Times New Roman" w:cs="Times New Roman"/>
                <w:color w:val="000000"/>
                <w:szCs w:val="24"/>
              </w:rPr>
              <w:t>as consultas</w:t>
            </w:r>
            <w:r w:rsidRPr="000A3F1E">
              <w:rPr>
                <w:rFonts w:eastAsia="Times New Roman" w:cs="Times New Roman"/>
                <w:color w:val="000000"/>
                <w:szCs w:val="24"/>
              </w:rPr>
              <w:t xml:space="preserve"> </w:t>
            </w:r>
            <w:r w:rsidR="00953F92">
              <w:rPr>
                <w:rFonts w:eastAsia="Times New Roman" w:cs="Times New Roman"/>
                <w:color w:val="000000"/>
                <w:szCs w:val="24"/>
              </w:rPr>
              <w:t>del paciente</w:t>
            </w:r>
            <w:r w:rsidRPr="000A3F1E">
              <w:rPr>
                <w:rFonts w:eastAsia="Times New Roman" w:cs="Times New Roman"/>
                <w:color w:val="000000"/>
                <w:szCs w:val="24"/>
              </w:rPr>
              <w:t>, y s</w:t>
            </w:r>
            <w:r w:rsidR="00953F92">
              <w:rPr>
                <w:rFonts w:eastAsia="Times New Roman" w:cs="Times New Roman"/>
                <w:color w:val="000000"/>
                <w:szCs w:val="24"/>
              </w:rPr>
              <w:t>i éste existe, muestra un listado de las consultas</w:t>
            </w:r>
            <w:r w:rsidRPr="000A3F1E">
              <w:rPr>
                <w:rFonts w:eastAsia="Times New Roman" w:cs="Times New Roman"/>
                <w:color w:val="000000"/>
                <w:szCs w:val="24"/>
              </w:rPr>
              <w:t>.</w:t>
            </w:r>
          </w:p>
        </w:tc>
      </w:tr>
      <w:tr w:rsidR="00B06FE8"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nil"/>
              <w:right w:val="single" w:sz="8" w:space="0" w:color="auto"/>
            </w:tcBorders>
            <w:shd w:val="clear" w:color="auto" w:fill="auto"/>
            <w:vAlign w:val="center"/>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nil"/>
              <w:right w:val="single" w:sz="8" w:space="0" w:color="auto"/>
            </w:tcBorders>
            <w:shd w:val="clear" w:color="auto" w:fill="auto"/>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nil"/>
              <w:right w:val="single" w:sz="8" w:space="0" w:color="auto"/>
            </w:tcBorders>
            <w:shd w:val="clear" w:color="auto" w:fill="auto"/>
            <w:vAlign w:val="center"/>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center"/>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nil"/>
              <w:right w:val="single" w:sz="8" w:space="0" w:color="auto"/>
            </w:tcBorders>
            <w:shd w:val="clear" w:color="auto" w:fill="auto"/>
            <w:vAlign w:val="center"/>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3067" w:type="dxa"/>
            <w:tcBorders>
              <w:top w:val="nil"/>
              <w:left w:val="nil"/>
              <w:bottom w:val="single" w:sz="8" w:space="0" w:color="auto"/>
              <w:right w:val="single" w:sz="8" w:space="0" w:color="auto"/>
            </w:tcBorders>
            <w:shd w:val="clear" w:color="auto" w:fill="auto"/>
            <w:vAlign w:val="center"/>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single" w:sz="8" w:space="0" w:color="auto"/>
              <w:right w:val="single" w:sz="8" w:space="0" w:color="auto"/>
            </w:tcBorders>
            <w:shd w:val="clear" w:color="auto" w:fill="auto"/>
            <w:vAlign w:val="center"/>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B06FE8" w:rsidRPr="000A3F1E" w:rsidRDefault="00B06FE8" w:rsidP="00B06FE8">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908" w:type="dxa"/>
            <w:gridSpan w:val="2"/>
            <w:tcBorders>
              <w:top w:val="single" w:sz="8" w:space="0" w:color="auto"/>
              <w:left w:val="nil"/>
              <w:bottom w:val="nil"/>
              <w:right w:val="single" w:sz="8" w:space="0" w:color="000000"/>
            </w:tcBorders>
            <w:shd w:val="clear" w:color="auto" w:fill="auto"/>
            <w:hideMark/>
          </w:tcPr>
          <w:p w:rsidR="00B06FE8" w:rsidRPr="000A3F1E" w:rsidRDefault="00953F92" w:rsidP="00953F92">
            <w:pPr>
              <w:spacing w:after="0" w:line="240" w:lineRule="auto"/>
              <w:rPr>
                <w:rFonts w:eastAsia="Times New Roman" w:cs="Times New Roman"/>
                <w:color w:val="000000"/>
                <w:szCs w:val="24"/>
              </w:rPr>
            </w:pPr>
            <w:r>
              <w:rPr>
                <w:rFonts w:eastAsia="Times New Roman" w:cs="Times New Roman"/>
                <w:color w:val="000000"/>
                <w:szCs w:val="24"/>
              </w:rPr>
              <w:t xml:space="preserve">1.1. Si </w:t>
            </w:r>
            <w:r w:rsidR="00B06FE8" w:rsidRPr="000A3F1E">
              <w:rPr>
                <w:rFonts w:eastAsia="Times New Roman" w:cs="Times New Roman"/>
                <w:color w:val="000000"/>
                <w:szCs w:val="24"/>
              </w:rPr>
              <w:t>no existe</w:t>
            </w:r>
            <w:r>
              <w:rPr>
                <w:rFonts w:eastAsia="Times New Roman" w:cs="Times New Roman"/>
                <w:color w:val="000000"/>
                <w:szCs w:val="24"/>
              </w:rPr>
              <w:t>n consultas de un paciente</w:t>
            </w:r>
            <w:r w:rsidR="00B06FE8" w:rsidRPr="000A3F1E">
              <w:rPr>
                <w:rFonts w:eastAsia="Times New Roman" w:cs="Times New Roman"/>
                <w:color w:val="000000"/>
                <w:szCs w:val="24"/>
              </w:rPr>
              <w:t>, se mostrará un error indicándolo.</w:t>
            </w:r>
          </w:p>
        </w:tc>
      </w:tr>
      <w:tr w:rsidR="00B06FE8"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6908" w:type="dxa"/>
            <w:gridSpan w:val="2"/>
            <w:tcBorders>
              <w:top w:val="nil"/>
              <w:left w:val="nil"/>
              <w:bottom w:val="nil"/>
              <w:right w:val="single" w:sz="8" w:space="0" w:color="000000"/>
            </w:tcBorders>
            <w:shd w:val="clear" w:color="auto" w:fill="auto"/>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6908" w:type="dxa"/>
            <w:gridSpan w:val="2"/>
            <w:tcBorders>
              <w:top w:val="nil"/>
              <w:left w:val="nil"/>
              <w:bottom w:val="nil"/>
              <w:right w:val="single" w:sz="8" w:space="0" w:color="000000"/>
            </w:tcBorders>
            <w:shd w:val="clear" w:color="auto" w:fill="auto"/>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6908" w:type="dxa"/>
            <w:gridSpan w:val="2"/>
            <w:tcBorders>
              <w:top w:val="nil"/>
              <w:left w:val="nil"/>
              <w:bottom w:val="nil"/>
              <w:right w:val="single" w:sz="8" w:space="0" w:color="000000"/>
            </w:tcBorders>
            <w:shd w:val="clear" w:color="auto" w:fill="auto"/>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B06FE8"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B06FE8" w:rsidRPr="000A3F1E" w:rsidRDefault="00B06FE8" w:rsidP="00B06FE8">
            <w:pPr>
              <w:spacing w:after="0" w:line="240" w:lineRule="auto"/>
              <w:rPr>
                <w:rFonts w:eastAsia="Times New Roman" w:cs="Times New Roman"/>
                <w:b/>
                <w:bCs/>
                <w:color w:val="000000"/>
                <w:szCs w:val="24"/>
              </w:rPr>
            </w:pPr>
          </w:p>
        </w:tc>
        <w:tc>
          <w:tcPr>
            <w:tcW w:w="6908" w:type="dxa"/>
            <w:gridSpan w:val="2"/>
            <w:tcBorders>
              <w:top w:val="nil"/>
              <w:left w:val="nil"/>
              <w:bottom w:val="single" w:sz="8" w:space="0" w:color="auto"/>
              <w:right w:val="single" w:sz="8" w:space="0" w:color="000000"/>
            </w:tcBorders>
            <w:shd w:val="clear" w:color="auto" w:fill="auto"/>
            <w:hideMark/>
          </w:tcPr>
          <w:p w:rsidR="00B06FE8" w:rsidRPr="000A3F1E" w:rsidRDefault="00B06FE8" w:rsidP="00B06FE8">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990E0C" w:rsidRDefault="00B06FE8" w:rsidP="00367DA2">
      <w:pPr>
        <w:rPr>
          <w:b/>
        </w:rPr>
      </w:pPr>
      <w:r>
        <w:rPr>
          <w:b/>
        </w:rPr>
        <w:br w:type="page"/>
      </w:r>
    </w:p>
    <w:p w:rsidR="00990E0C" w:rsidRDefault="00990E0C" w:rsidP="00367DA2">
      <w:pPr>
        <w:rPr>
          <w:b/>
        </w:rPr>
      </w:pPr>
    </w:p>
    <w:p w:rsidR="00990E0C" w:rsidRDefault="00990E0C" w:rsidP="00367DA2">
      <w:pPr>
        <w:rPr>
          <w:b/>
        </w:rPr>
      </w:pPr>
    </w:p>
    <w:p w:rsidR="00367DA2" w:rsidRDefault="00367DA2" w:rsidP="00367DA2">
      <w:pPr>
        <w:rPr>
          <w:b/>
        </w:rPr>
      </w:pPr>
      <w:r w:rsidRPr="002A6D39">
        <w:rPr>
          <w:b/>
        </w:rPr>
        <w:t>Descripción del caso de uso: Ver</w:t>
      </w:r>
      <w:r>
        <w:rPr>
          <w:b/>
        </w:rPr>
        <w:t xml:space="preserve"> datos de</w:t>
      </w:r>
      <w:r w:rsidRPr="002A6D39">
        <w:rPr>
          <w:b/>
        </w:rPr>
        <w:t xml:space="preserve"> </w:t>
      </w:r>
      <w:r>
        <w:rPr>
          <w:b/>
        </w:rPr>
        <w:t>consultas</w:t>
      </w:r>
    </w:p>
    <w:p w:rsidR="00367DA2" w:rsidRPr="002A6D39" w:rsidRDefault="00367DA2" w:rsidP="00367DA2">
      <w:pPr>
        <w:rPr>
          <w:b/>
        </w:rPr>
      </w:pPr>
    </w:p>
    <w:tbl>
      <w:tblPr>
        <w:tblW w:w="9057" w:type="dxa"/>
        <w:tblInd w:w="118" w:type="dxa"/>
        <w:tblLook w:val="04A0" w:firstRow="1" w:lastRow="0" w:firstColumn="1" w:lastColumn="0" w:noHBand="0" w:noVBand="1"/>
      </w:tblPr>
      <w:tblGrid>
        <w:gridCol w:w="2296"/>
        <w:gridCol w:w="3067"/>
        <w:gridCol w:w="3694"/>
      </w:tblGrid>
      <w:tr w:rsidR="00367DA2" w:rsidRPr="000A3F1E" w:rsidTr="00812B82">
        <w:trPr>
          <w:trHeight w:val="324"/>
        </w:trPr>
        <w:tc>
          <w:tcPr>
            <w:tcW w:w="22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367DA2" w:rsidRPr="000A3F1E" w:rsidRDefault="00367DA2" w:rsidP="00367DA2">
            <w:pPr>
              <w:spacing w:after="0" w:line="240" w:lineRule="auto"/>
              <w:rPr>
                <w:rFonts w:eastAsia="Times New Roman" w:cs="Times New Roman"/>
                <w:color w:val="000000"/>
                <w:szCs w:val="24"/>
              </w:rPr>
            </w:pPr>
            <w:r>
              <w:rPr>
                <w:rFonts w:eastAsia="Times New Roman" w:cs="Times New Roman"/>
                <w:color w:val="000000"/>
                <w:szCs w:val="24"/>
              </w:rPr>
              <w:t>Ver datos de consultas</w:t>
            </w:r>
          </w:p>
        </w:tc>
      </w:tr>
      <w:tr w:rsidR="00367DA2" w:rsidRPr="000A3F1E" w:rsidTr="00812B82">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367DA2" w:rsidRPr="000A3F1E" w:rsidRDefault="00367DA2" w:rsidP="00367DA2">
            <w:pPr>
              <w:spacing w:after="0" w:line="240" w:lineRule="auto"/>
              <w:rPr>
                <w:rFonts w:eastAsia="Times New Roman" w:cs="Times New Roman"/>
                <w:color w:val="000000"/>
                <w:szCs w:val="24"/>
              </w:rPr>
            </w:pPr>
            <w:r>
              <w:rPr>
                <w:rFonts w:eastAsia="Times New Roman" w:cs="Times New Roman"/>
                <w:color w:val="000000"/>
                <w:szCs w:val="24"/>
              </w:rPr>
              <w:t>El doctor desea visualizar una consulta anterior de un paciente.</w:t>
            </w:r>
          </w:p>
        </w:tc>
      </w:tr>
      <w:tr w:rsidR="00367DA2" w:rsidRPr="000A3F1E" w:rsidTr="00812B82">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Pr>
                <w:rFonts w:eastAsia="Times New Roman" w:cs="Times New Roman"/>
                <w:color w:val="000000"/>
                <w:szCs w:val="24"/>
              </w:rPr>
              <w:t>El doctor desea visualizar los datos de una consulta anterior de un paciente.</w:t>
            </w:r>
          </w:p>
        </w:tc>
      </w:tr>
      <w:tr w:rsidR="00367DA2" w:rsidRPr="000A3F1E" w:rsidTr="00812B82">
        <w:trPr>
          <w:trHeight w:val="324"/>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367DA2" w:rsidRPr="000A3F1E" w:rsidRDefault="00367DA2" w:rsidP="00812B82">
            <w:pPr>
              <w:spacing w:after="0" w:line="240" w:lineRule="auto"/>
              <w:rPr>
                <w:rFonts w:eastAsia="Times New Roman" w:cs="Times New Roman"/>
                <w:color w:val="000000"/>
                <w:szCs w:val="24"/>
              </w:rPr>
            </w:pPr>
          </w:p>
        </w:tc>
      </w:tr>
      <w:tr w:rsidR="00367DA2" w:rsidRPr="000A3F1E" w:rsidTr="00812B82">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Pr>
                <w:rFonts w:eastAsia="Times New Roman" w:cs="Times New Roman"/>
                <w:color w:val="000000"/>
                <w:szCs w:val="24"/>
              </w:rPr>
              <w:t>Doctor</w:t>
            </w:r>
          </w:p>
        </w:tc>
      </w:tr>
      <w:tr w:rsidR="00367DA2" w:rsidRPr="000A3F1E" w:rsidTr="00812B82">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61"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Pr>
                <w:rFonts w:eastAsia="Times New Roman" w:cs="Times New Roman"/>
                <w:color w:val="000000"/>
                <w:szCs w:val="24"/>
              </w:rPr>
              <w:t>Crear Consulta</w:t>
            </w:r>
          </w:p>
        </w:tc>
      </w:tr>
      <w:tr w:rsidR="00367DA2" w:rsidRPr="000A3F1E" w:rsidTr="00812B82">
        <w:trPr>
          <w:trHeight w:val="324"/>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6761" w:type="dxa"/>
            <w:gridSpan w:val="2"/>
            <w:vMerge/>
            <w:tcBorders>
              <w:top w:val="single" w:sz="8" w:space="0" w:color="auto"/>
              <w:left w:val="single" w:sz="8" w:space="0" w:color="auto"/>
              <w:bottom w:val="single" w:sz="8" w:space="0" w:color="000000"/>
              <w:right w:val="single" w:sz="8" w:space="0" w:color="000000"/>
            </w:tcBorders>
            <w:vAlign w:val="center"/>
            <w:hideMark/>
          </w:tcPr>
          <w:p w:rsidR="00367DA2" w:rsidRPr="000A3F1E" w:rsidRDefault="00367DA2" w:rsidP="00812B82">
            <w:pPr>
              <w:spacing w:after="0" w:line="240" w:lineRule="auto"/>
              <w:rPr>
                <w:rFonts w:eastAsia="Times New Roman" w:cs="Times New Roman"/>
                <w:color w:val="000000"/>
                <w:szCs w:val="24"/>
              </w:rPr>
            </w:pPr>
          </w:p>
        </w:tc>
      </w:tr>
      <w:tr w:rsidR="00367DA2" w:rsidRPr="000A3F1E" w:rsidTr="00812B82">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Pr>
                <w:rFonts w:eastAsia="Times New Roman" w:cs="Times New Roman"/>
                <w:color w:val="000000"/>
                <w:szCs w:val="24"/>
              </w:rPr>
              <w:t>Doctor</w:t>
            </w:r>
          </w:p>
        </w:tc>
      </w:tr>
      <w:tr w:rsidR="00367DA2" w:rsidRPr="000A3F1E" w:rsidTr="00812B82">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61" w:type="dxa"/>
            <w:gridSpan w:val="2"/>
            <w:tcBorders>
              <w:top w:val="single" w:sz="8" w:space="0" w:color="auto"/>
              <w:left w:val="nil"/>
              <w:bottom w:val="single" w:sz="8" w:space="0" w:color="auto"/>
              <w:right w:val="single" w:sz="8" w:space="0" w:color="000000"/>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Pr>
                <w:rFonts w:eastAsia="Times New Roman" w:cs="Times New Roman"/>
                <w:color w:val="000000"/>
                <w:szCs w:val="24"/>
              </w:rPr>
              <w:t>Las consultas deben estar previamente almacenadas.</w:t>
            </w:r>
          </w:p>
        </w:tc>
      </w:tr>
      <w:tr w:rsidR="00367DA2" w:rsidRPr="000A3F1E" w:rsidTr="00812B82">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61" w:type="dxa"/>
            <w:gridSpan w:val="2"/>
            <w:tcBorders>
              <w:top w:val="single" w:sz="8" w:space="0" w:color="auto"/>
              <w:left w:val="nil"/>
              <w:bottom w:val="nil"/>
              <w:right w:val="single" w:sz="8" w:space="0" w:color="000000"/>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24"/>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24"/>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67" w:type="dxa"/>
            <w:tcBorders>
              <w:top w:val="nil"/>
              <w:left w:val="nil"/>
              <w:bottom w:val="single" w:sz="8" w:space="0" w:color="auto"/>
              <w:right w:val="nil"/>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94" w:type="dxa"/>
            <w:tcBorders>
              <w:top w:val="nil"/>
              <w:left w:val="nil"/>
              <w:bottom w:val="single" w:sz="8" w:space="0" w:color="auto"/>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367DA2" w:rsidRPr="000A3F1E" w:rsidTr="00812B82">
        <w:trPr>
          <w:trHeight w:val="928"/>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auto"/>
            </w:tcBorders>
            <w:shd w:val="clear" w:color="auto" w:fill="auto"/>
            <w:vAlign w:val="center"/>
            <w:hideMark/>
          </w:tcPr>
          <w:p w:rsidR="00367DA2" w:rsidRPr="00367DA2" w:rsidRDefault="00367DA2" w:rsidP="00367DA2">
            <w:pPr>
              <w:pStyle w:val="ListParagraph"/>
              <w:numPr>
                <w:ilvl w:val="0"/>
                <w:numId w:val="35"/>
              </w:numPr>
              <w:spacing w:after="0" w:line="240" w:lineRule="auto"/>
              <w:rPr>
                <w:rFonts w:eastAsia="Times New Roman" w:cs="Times New Roman"/>
                <w:color w:val="000000"/>
                <w:szCs w:val="24"/>
              </w:rPr>
            </w:pPr>
            <w:r w:rsidRPr="00367DA2">
              <w:rPr>
                <w:rFonts w:eastAsia="Times New Roman" w:cs="Times New Roman"/>
                <w:color w:val="000000"/>
                <w:szCs w:val="24"/>
              </w:rPr>
              <w:t>El doctor introduce los datos del paciente que desea visualizar.</w:t>
            </w:r>
          </w:p>
          <w:p w:rsidR="00367DA2" w:rsidRPr="00367DA2" w:rsidRDefault="00367DA2" w:rsidP="00367DA2">
            <w:pPr>
              <w:pStyle w:val="ListParagraph"/>
              <w:numPr>
                <w:ilvl w:val="0"/>
                <w:numId w:val="35"/>
              </w:numPr>
              <w:spacing w:after="0" w:line="240" w:lineRule="auto"/>
              <w:rPr>
                <w:rFonts w:eastAsia="Times New Roman" w:cs="Times New Roman"/>
                <w:color w:val="000000"/>
                <w:szCs w:val="24"/>
              </w:rPr>
            </w:pPr>
            <w:r>
              <w:rPr>
                <w:rFonts w:eastAsia="Times New Roman" w:cs="Times New Roman"/>
                <w:color w:val="000000"/>
                <w:szCs w:val="24"/>
              </w:rPr>
              <w:t>El doctor selecciona la consulta que desea visualizar.</w:t>
            </w:r>
          </w:p>
        </w:tc>
        <w:tc>
          <w:tcPr>
            <w:tcW w:w="3694" w:type="dxa"/>
            <w:tcBorders>
              <w:top w:val="nil"/>
              <w:left w:val="nil"/>
              <w:bottom w:val="nil"/>
              <w:right w:val="single" w:sz="8" w:space="0" w:color="auto"/>
            </w:tcBorders>
            <w:shd w:val="clear" w:color="auto" w:fill="auto"/>
            <w:vAlign w:val="center"/>
            <w:hideMark/>
          </w:tcPr>
          <w:p w:rsidR="00367DA2" w:rsidRPr="00367DA2" w:rsidRDefault="00367DA2" w:rsidP="00367DA2">
            <w:pPr>
              <w:pStyle w:val="ListParagraph"/>
              <w:numPr>
                <w:ilvl w:val="1"/>
                <w:numId w:val="36"/>
              </w:numPr>
              <w:spacing w:after="0" w:line="240" w:lineRule="auto"/>
              <w:rPr>
                <w:rFonts w:eastAsia="Times New Roman" w:cs="Times New Roman"/>
                <w:color w:val="000000"/>
                <w:szCs w:val="24"/>
              </w:rPr>
            </w:pPr>
            <w:r w:rsidRPr="00367DA2">
              <w:rPr>
                <w:rFonts w:eastAsia="Times New Roman" w:cs="Times New Roman"/>
                <w:color w:val="000000"/>
                <w:szCs w:val="24"/>
              </w:rPr>
              <w:t>El sistema verifica las consultas del paciente, y si éste existe, muestra un listado de las consultas.</w:t>
            </w:r>
          </w:p>
          <w:p w:rsidR="00367DA2" w:rsidRPr="00367DA2" w:rsidRDefault="00367DA2" w:rsidP="00367DA2">
            <w:pPr>
              <w:pStyle w:val="ListParagraph"/>
              <w:numPr>
                <w:ilvl w:val="1"/>
                <w:numId w:val="36"/>
              </w:numPr>
              <w:spacing w:after="0" w:line="240" w:lineRule="auto"/>
              <w:rPr>
                <w:rFonts w:eastAsia="Times New Roman" w:cs="Times New Roman"/>
                <w:color w:val="000000"/>
                <w:szCs w:val="24"/>
              </w:rPr>
            </w:pPr>
            <w:r>
              <w:rPr>
                <w:rFonts w:eastAsia="Times New Roman" w:cs="Times New Roman"/>
                <w:color w:val="000000"/>
                <w:szCs w:val="24"/>
              </w:rPr>
              <w:t>El sistema muestra los datos de la consulta solicitada.</w:t>
            </w:r>
          </w:p>
        </w:tc>
      </w:tr>
      <w:tr w:rsidR="00367DA2" w:rsidRPr="000A3F1E" w:rsidTr="00812B82">
        <w:trPr>
          <w:trHeight w:val="309"/>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09"/>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09"/>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09"/>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nil"/>
              <w:right w:val="single" w:sz="8" w:space="0" w:color="auto"/>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24"/>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3067" w:type="dxa"/>
            <w:tcBorders>
              <w:top w:val="nil"/>
              <w:left w:val="nil"/>
              <w:bottom w:val="single" w:sz="8" w:space="0" w:color="auto"/>
              <w:right w:val="single" w:sz="8" w:space="0" w:color="auto"/>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94" w:type="dxa"/>
            <w:tcBorders>
              <w:top w:val="nil"/>
              <w:left w:val="nil"/>
              <w:bottom w:val="single" w:sz="8" w:space="0" w:color="auto"/>
              <w:right w:val="single" w:sz="8" w:space="0" w:color="auto"/>
            </w:tcBorders>
            <w:shd w:val="clear" w:color="auto" w:fill="auto"/>
            <w:vAlign w:val="center"/>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367DA2" w:rsidRPr="000A3F1E" w:rsidRDefault="00367DA2" w:rsidP="00812B82">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61" w:type="dxa"/>
            <w:gridSpan w:val="2"/>
            <w:tcBorders>
              <w:top w:val="single" w:sz="8" w:space="0" w:color="auto"/>
              <w:left w:val="nil"/>
              <w:bottom w:val="nil"/>
              <w:right w:val="single" w:sz="8" w:space="0" w:color="000000"/>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Pr>
                <w:rFonts w:eastAsia="Times New Roman" w:cs="Times New Roman"/>
                <w:color w:val="000000"/>
                <w:szCs w:val="24"/>
              </w:rPr>
              <w:t xml:space="preserve">1.1. Si </w:t>
            </w:r>
            <w:r w:rsidRPr="000A3F1E">
              <w:rPr>
                <w:rFonts w:eastAsia="Times New Roman" w:cs="Times New Roman"/>
                <w:color w:val="000000"/>
                <w:szCs w:val="24"/>
              </w:rPr>
              <w:t>no existe</w:t>
            </w:r>
            <w:r>
              <w:rPr>
                <w:rFonts w:eastAsia="Times New Roman" w:cs="Times New Roman"/>
                <w:color w:val="000000"/>
                <w:szCs w:val="24"/>
              </w:rPr>
              <w:t>n consultas de un paciente</w:t>
            </w:r>
            <w:r w:rsidRPr="000A3F1E">
              <w:rPr>
                <w:rFonts w:eastAsia="Times New Roman" w:cs="Times New Roman"/>
                <w:color w:val="000000"/>
                <w:szCs w:val="24"/>
              </w:rPr>
              <w:t>, se mostrará un error indicándolo.</w:t>
            </w:r>
          </w:p>
        </w:tc>
      </w:tr>
      <w:tr w:rsidR="00367DA2" w:rsidRPr="000A3F1E" w:rsidTr="00812B82">
        <w:trPr>
          <w:trHeight w:val="309"/>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09"/>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09"/>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6761" w:type="dxa"/>
            <w:gridSpan w:val="2"/>
            <w:tcBorders>
              <w:top w:val="nil"/>
              <w:left w:val="nil"/>
              <w:bottom w:val="nil"/>
              <w:right w:val="single" w:sz="8" w:space="0" w:color="000000"/>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367DA2" w:rsidRPr="000A3F1E" w:rsidTr="00812B82">
        <w:trPr>
          <w:trHeight w:val="324"/>
        </w:trPr>
        <w:tc>
          <w:tcPr>
            <w:tcW w:w="2296" w:type="dxa"/>
            <w:vMerge/>
            <w:tcBorders>
              <w:top w:val="nil"/>
              <w:left w:val="single" w:sz="8" w:space="0" w:color="auto"/>
              <w:bottom w:val="single" w:sz="8" w:space="0" w:color="000000"/>
              <w:right w:val="single" w:sz="8" w:space="0" w:color="auto"/>
            </w:tcBorders>
            <w:vAlign w:val="center"/>
            <w:hideMark/>
          </w:tcPr>
          <w:p w:rsidR="00367DA2" w:rsidRPr="000A3F1E" w:rsidRDefault="00367DA2" w:rsidP="00812B82">
            <w:pPr>
              <w:spacing w:after="0" w:line="240" w:lineRule="auto"/>
              <w:rPr>
                <w:rFonts w:eastAsia="Times New Roman" w:cs="Times New Roman"/>
                <w:b/>
                <w:bCs/>
                <w:color w:val="000000"/>
                <w:szCs w:val="24"/>
              </w:rPr>
            </w:pPr>
          </w:p>
        </w:tc>
        <w:tc>
          <w:tcPr>
            <w:tcW w:w="6761" w:type="dxa"/>
            <w:gridSpan w:val="2"/>
            <w:tcBorders>
              <w:top w:val="nil"/>
              <w:left w:val="nil"/>
              <w:bottom w:val="single" w:sz="8" w:space="0" w:color="auto"/>
              <w:right w:val="single" w:sz="8" w:space="0" w:color="000000"/>
            </w:tcBorders>
            <w:shd w:val="clear" w:color="auto" w:fill="auto"/>
            <w:hideMark/>
          </w:tcPr>
          <w:p w:rsidR="00367DA2" w:rsidRPr="000A3F1E" w:rsidRDefault="00367DA2" w:rsidP="00812B82">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367DA2" w:rsidRDefault="00367DA2">
      <w:pPr>
        <w:rPr>
          <w:b/>
        </w:rPr>
      </w:pPr>
    </w:p>
    <w:p w:rsidR="00B06FE8" w:rsidRDefault="00B06FE8">
      <w:pPr>
        <w:rPr>
          <w:b/>
        </w:rPr>
      </w:pPr>
    </w:p>
    <w:p w:rsidR="0077782F" w:rsidRDefault="0077782F" w:rsidP="009E66B8">
      <w:pPr>
        <w:rPr>
          <w:b/>
        </w:rPr>
      </w:pPr>
    </w:p>
    <w:p w:rsidR="0077782F" w:rsidRDefault="0077782F" w:rsidP="009E66B8">
      <w:pPr>
        <w:rPr>
          <w:b/>
        </w:rPr>
      </w:pPr>
    </w:p>
    <w:p w:rsidR="00990E0C" w:rsidRDefault="00990E0C" w:rsidP="009E66B8">
      <w:pPr>
        <w:rPr>
          <w:b/>
        </w:rPr>
      </w:pPr>
    </w:p>
    <w:p w:rsidR="009E66B8" w:rsidRDefault="009E66B8" w:rsidP="009E66B8">
      <w:pPr>
        <w:rPr>
          <w:b/>
        </w:rPr>
      </w:pPr>
      <w:r w:rsidRPr="002A6D39">
        <w:rPr>
          <w:b/>
        </w:rPr>
        <w:t>Descripción del caso de uso:</w:t>
      </w:r>
      <w:r w:rsidR="000A3F1E" w:rsidRPr="002A6D39">
        <w:rPr>
          <w:b/>
        </w:rPr>
        <w:t xml:space="preserve"> Ver Estudio</w:t>
      </w:r>
    </w:p>
    <w:p w:rsidR="002A6D39" w:rsidRPr="002A6D39" w:rsidRDefault="002A6D39" w:rsidP="009E66B8">
      <w:pPr>
        <w:rPr>
          <w:b/>
        </w:rPr>
      </w:pPr>
    </w:p>
    <w:tbl>
      <w:tblPr>
        <w:tblW w:w="9204" w:type="dxa"/>
        <w:tblInd w:w="118" w:type="dxa"/>
        <w:tblLook w:val="04A0" w:firstRow="1" w:lastRow="0" w:firstColumn="1" w:lastColumn="0" w:noHBand="0" w:noVBand="1"/>
      </w:tblPr>
      <w:tblGrid>
        <w:gridCol w:w="2296"/>
        <w:gridCol w:w="3067"/>
        <w:gridCol w:w="3841"/>
      </w:tblGrid>
      <w:tr w:rsidR="000A3F1E" w:rsidRPr="000A3F1E" w:rsidTr="00E87A0C">
        <w:trPr>
          <w:trHeight w:val="324"/>
        </w:trPr>
        <w:tc>
          <w:tcPr>
            <w:tcW w:w="22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Estudio</w:t>
            </w:r>
          </w:p>
        </w:tc>
      </w:tr>
      <w:tr w:rsidR="000A3F1E" w:rsidRPr="000A3F1E" w:rsidTr="00E87A0C">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xml:space="preserve">El doctor, la secretaria o el paciente </w:t>
            </w:r>
            <w:proofErr w:type="gramStart"/>
            <w:r w:rsidRPr="000A3F1E">
              <w:rPr>
                <w:rFonts w:eastAsia="Times New Roman" w:cs="Times New Roman"/>
                <w:color w:val="000000"/>
                <w:szCs w:val="24"/>
              </w:rPr>
              <w:t>desea</w:t>
            </w:r>
            <w:proofErr w:type="gramEnd"/>
            <w:r w:rsidRPr="000A3F1E">
              <w:rPr>
                <w:rFonts w:eastAsia="Times New Roman" w:cs="Times New Roman"/>
                <w:color w:val="000000"/>
                <w:szCs w:val="24"/>
              </w:rPr>
              <w:t xml:space="preserve"> visualizar los datos de un estudio.</w:t>
            </w:r>
          </w:p>
        </w:tc>
      </w:tr>
      <w:tr w:rsidR="000A3F1E" w:rsidRPr="000A3F1E" w:rsidTr="00E87A0C">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908"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Un doctor, secretaria o paciente desea ver los datos de un estudio realizado al paciente.</w:t>
            </w:r>
          </w:p>
        </w:tc>
      </w:tr>
      <w:tr w:rsidR="000A3F1E"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08"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E87A0C">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E87A0C">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908"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08"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E87A0C">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E87A0C">
        <w:trPr>
          <w:trHeight w:val="324"/>
        </w:trPr>
        <w:tc>
          <w:tcPr>
            <w:tcW w:w="2296"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908"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estudio debe estar previamente registrado en el sistema.</w:t>
            </w:r>
          </w:p>
        </w:tc>
      </w:tr>
      <w:tr w:rsidR="000A3F1E" w:rsidRPr="000A3F1E" w:rsidTr="00E87A0C">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908"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08"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4"/>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67"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84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E87A0C">
        <w:trPr>
          <w:trHeight w:val="928"/>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auto"/>
            </w:tcBorders>
            <w:shd w:val="clear" w:color="auto" w:fill="auto"/>
            <w:vAlign w:val="center"/>
            <w:hideMark/>
          </w:tcPr>
          <w:p w:rsidR="000A3F1E" w:rsidRPr="000A3F1E" w:rsidRDefault="000A3F1E" w:rsidP="00953F92">
            <w:pPr>
              <w:spacing w:after="0" w:line="240" w:lineRule="auto"/>
              <w:rPr>
                <w:rFonts w:eastAsia="Times New Roman" w:cs="Times New Roman"/>
                <w:color w:val="000000"/>
                <w:szCs w:val="24"/>
              </w:rPr>
            </w:pPr>
            <w:r w:rsidRPr="000A3F1E">
              <w:rPr>
                <w:rFonts w:eastAsia="Times New Roman" w:cs="Times New Roman"/>
                <w:color w:val="000000"/>
                <w:szCs w:val="24"/>
              </w:rPr>
              <w:t xml:space="preserve">1. El doctor, secretaria o paciente introduce los datos del </w:t>
            </w:r>
            <w:r w:rsidR="00953F92">
              <w:rPr>
                <w:rFonts w:eastAsia="Times New Roman" w:cs="Times New Roman"/>
                <w:color w:val="000000"/>
                <w:szCs w:val="24"/>
              </w:rPr>
              <w:t>estudio</w:t>
            </w:r>
            <w:r w:rsidRPr="000A3F1E">
              <w:rPr>
                <w:rFonts w:eastAsia="Times New Roman" w:cs="Times New Roman"/>
                <w:color w:val="000000"/>
                <w:szCs w:val="24"/>
              </w:rPr>
              <w:t xml:space="preserve"> que desea visualizar.</w:t>
            </w:r>
          </w:p>
        </w:tc>
        <w:tc>
          <w:tcPr>
            <w:tcW w:w="384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estudio a consultar, y si éste existe, muestra sus datos.</w:t>
            </w:r>
          </w:p>
        </w:tc>
      </w:tr>
      <w:tr w:rsidR="000A3F1E"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67"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4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9"/>
        </w:trPr>
        <w:tc>
          <w:tcPr>
            <w:tcW w:w="2296"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908"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estudio no existe, se mostrará un error indicándolo.</w:t>
            </w:r>
          </w:p>
        </w:tc>
      </w:tr>
      <w:tr w:rsidR="000A3F1E"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08"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08"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9"/>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08"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4"/>
        </w:trPr>
        <w:tc>
          <w:tcPr>
            <w:tcW w:w="2296"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08"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pPr>
        <w:rPr>
          <w:b/>
        </w:rPr>
      </w:pPr>
      <w:r w:rsidRPr="002A6D39">
        <w:rPr>
          <w:b/>
        </w:rPr>
        <w:t>Descripción del caso de uso:</w:t>
      </w:r>
      <w:r w:rsidR="000A3F1E" w:rsidRPr="002A6D39">
        <w:rPr>
          <w:b/>
        </w:rPr>
        <w:t xml:space="preserve"> Ver historia clínica</w:t>
      </w:r>
    </w:p>
    <w:p w:rsidR="002A6D39" w:rsidRPr="002A6D39" w:rsidRDefault="002A6D39" w:rsidP="009E66B8">
      <w:pPr>
        <w:rPr>
          <w:b/>
        </w:rPr>
      </w:pPr>
    </w:p>
    <w:tbl>
      <w:tblPr>
        <w:tblW w:w="9062" w:type="dxa"/>
        <w:tblInd w:w="118" w:type="dxa"/>
        <w:tblLook w:val="04A0" w:firstRow="1" w:lastRow="0" w:firstColumn="1" w:lastColumn="0" w:noHBand="0" w:noVBand="1"/>
      </w:tblPr>
      <w:tblGrid>
        <w:gridCol w:w="2322"/>
        <w:gridCol w:w="3101"/>
        <w:gridCol w:w="3639"/>
      </w:tblGrid>
      <w:tr w:rsidR="000A3F1E" w:rsidRPr="000A3F1E" w:rsidTr="00E87A0C">
        <w:trPr>
          <w:trHeight w:val="307"/>
        </w:trPr>
        <w:tc>
          <w:tcPr>
            <w:tcW w:w="232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4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historia clínica</w:t>
            </w:r>
          </w:p>
        </w:tc>
      </w:tr>
      <w:tr w:rsidR="000A3F1E" w:rsidRPr="000A3F1E" w:rsidTr="00E87A0C">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4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visualizar la historia clínica de un paciente.</w:t>
            </w:r>
          </w:p>
        </w:tc>
      </w:tr>
      <w:tr w:rsidR="000A3F1E" w:rsidRPr="000A3F1E" w:rsidTr="00E87A0C">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4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doctor desea obtener los datos del historial de un paciente que se consulta en dicho consultorio médico.</w:t>
            </w:r>
          </w:p>
        </w:tc>
      </w:tr>
      <w:tr w:rsidR="000A3F1E" w:rsidRPr="000A3F1E" w:rsidTr="00E87A0C">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4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E87A0C">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4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E87A0C">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40"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40"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E87A0C">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4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w:t>
            </w:r>
          </w:p>
        </w:tc>
      </w:tr>
      <w:tr w:rsidR="000A3F1E" w:rsidRPr="000A3F1E" w:rsidTr="00E87A0C">
        <w:trPr>
          <w:trHeight w:val="307"/>
        </w:trPr>
        <w:tc>
          <w:tcPr>
            <w:tcW w:w="2322"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40"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E87A0C">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4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4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7"/>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101"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639"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ascii="Calibri" w:eastAsia="Times New Roman" w:hAnsi="Calibri" w:cs="Times New Roman"/>
                <w:b/>
                <w:bCs/>
                <w:color w:val="000000"/>
                <w:lang w:val="en-US"/>
              </w:rPr>
            </w:pPr>
            <w:r w:rsidRPr="000A3F1E">
              <w:rPr>
                <w:rFonts w:ascii="Calibri" w:eastAsia="Times New Roman" w:hAnsi="Calibri" w:cs="Times New Roman"/>
                <w:b/>
                <w:bCs/>
                <w:color w:val="000000"/>
                <w:sz w:val="22"/>
                <w:lang w:val="en-US"/>
              </w:rPr>
              <w:t>Sistema</w:t>
            </w:r>
          </w:p>
        </w:tc>
      </w:tr>
      <w:tr w:rsidR="000A3F1E" w:rsidRPr="000A3F1E" w:rsidTr="00E87A0C">
        <w:trPr>
          <w:trHeight w:val="879"/>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introduce los datos del paciente del cual quiere visualizar el historial clínico.</w:t>
            </w:r>
          </w:p>
        </w:tc>
        <w:tc>
          <w:tcPr>
            <w:tcW w:w="3639"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Pr>
                <w:rFonts w:ascii="Calibri" w:eastAsia="Times New Roman" w:hAnsi="Calibri" w:cs="Times New Roman"/>
                <w:color w:val="000000"/>
                <w:sz w:val="22"/>
              </w:rPr>
              <w:t>1.1. E</w:t>
            </w:r>
            <w:r w:rsidRPr="000A3F1E">
              <w:rPr>
                <w:rFonts w:ascii="Calibri" w:eastAsia="Times New Roman" w:hAnsi="Calibri" w:cs="Times New Roman"/>
                <w:color w:val="000000"/>
                <w:sz w:val="22"/>
              </w:rPr>
              <w:t>l sistema verifica los datos del paciente, y si éste existe, muestra el histórico de este paciente.</w:t>
            </w:r>
          </w:p>
        </w:tc>
      </w:tr>
      <w:tr w:rsidR="000A3F1E" w:rsidRPr="000A3F1E" w:rsidTr="00E87A0C">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39"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E87A0C">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39"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E87A0C">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39"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E87A0C">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39"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E87A0C">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10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639"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E87A0C">
        <w:trPr>
          <w:trHeight w:val="293"/>
        </w:trPr>
        <w:tc>
          <w:tcPr>
            <w:tcW w:w="2322"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40"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E87A0C">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4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4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293"/>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40"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7"/>
        </w:trPr>
        <w:tc>
          <w:tcPr>
            <w:tcW w:w="2322"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40"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0A3F1E" w:rsidRDefault="000A3F1E" w:rsidP="000C051F"/>
    <w:p w:rsidR="009E66B8" w:rsidRDefault="009E66B8" w:rsidP="009E66B8">
      <w:pPr>
        <w:rPr>
          <w:b/>
        </w:rPr>
      </w:pPr>
      <w:r w:rsidRPr="002A6D39">
        <w:rPr>
          <w:b/>
        </w:rPr>
        <w:t>Descripción del caso de uso:</w:t>
      </w:r>
      <w:r w:rsidR="000A3F1E" w:rsidRPr="002A6D39">
        <w:rPr>
          <w:b/>
        </w:rPr>
        <w:t xml:space="preserve"> Ver procedimiento</w:t>
      </w:r>
    </w:p>
    <w:p w:rsidR="002A6D39" w:rsidRPr="002A6D39" w:rsidRDefault="002A6D39" w:rsidP="009E66B8">
      <w:pPr>
        <w:rPr>
          <w:b/>
        </w:rPr>
      </w:pPr>
    </w:p>
    <w:tbl>
      <w:tblPr>
        <w:tblW w:w="9204" w:type="dxa"/>
        <w:tblInd w:w="118" w:type="dxa"/>
        <w:tblLook w:val="04A0" w:firstRow="1" w:lastRow="0" w:firstColumn="1" w:lastColumn="0" w:noHBand="0" w:noVBand="1"/>
      </w:tblPr>
      <w:tblGrid>
        <w:gridCol w:w="2279"/>
        <w:gridCol w:w="3044"/>
        <w:gridCol w:w="3881"/>
      </w:tblGrid>
      <w:tr w:rsidR="000A3F1E" w:rsidRPr="000A3F1E" w:rsidTr="00E87A0C">
        <w:trPr>
          <w:trHeight w:val="306"/>
        </w:trPr>
        <w:tc>
          <w:tcPr>
            <w:tcW w:w="227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925"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procedimiento</w:t>
            </w:r>
          </w:p>
        </w:tc>
      </w:tr>
      <w:tr w:rsidR="000A3F1E" w:rsidRPr="000A3F1E" w:rsidTr="00E87A0C">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925"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E</w:t>
            </w:r>
            <w:r w:rsidRPr="000A3F1E">
              <w:rPr>
                <w:rFonts w:eastAsia="Times New Roman" w:cs="Times New Roman"/>
                <w:color w:val="000000"/>
                <w:szCs w:val="24"/>
              </w:rPr>
              <w:t>l paciente, doctor o la secretaria desean ver los datos de un procedimiento realizado.</w:t>
            </w:r>
          </w:p>
        </w:tc>
      </w:tr>
      <w:tr w:rsidR="000A3F1E" w:rsidRPr="000A3F1E" w:rsidTr="00E87A0C">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925"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xml:space="preserve">El paciente, un doctor, o la secretaria </w:t>
            </w:r>
            <w:proofErr w:type="gramStart"/>
            <w:r w:rsidRPr="000A3F1E">
              <w:rPr>
                <w:rFonts w:eastAsia="Times New Roman" w:cs="Times New Roman"/>
                <w:color w:val="000000"/>
                <w:szCs w:val="24"/>
              </w:rPr>
              <w:t>desea</w:t>
            </w:r>
            <w:proofErr w:type="gramEnd"/>
            <w:r w:rsidRPr="000A3F1E">
              <w:rPr>
                <w:rFonts w:eastAsia="Times New Roman" w:cs="Times New Roman"/>
                <w:color w:val="000000"/>
                <w:szCs w:val="24"/>
              </w:rPr>
              <w:t xml:space="preserve"> visualizar los datos de un procedimiento previamente realizado a un paciente.</w:t>
            </w:r>
          </w:p>
        </w:tc>
      </w:tr>
      <w:tr w:rsidR="000A3F1E" w:rsidRPr="000A3F1E" w:rsidTr="00E87A0C">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25"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E87A0C">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925"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E87A0C">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925"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25"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E87A0C">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925"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E87A0C">
        <w:trPr>
          <w:trHeight w:val="306"/>
        </w:trPr>
        <w:tc>
          <w:tcPr>
            <w:tcW w:w="2279"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925"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E87A0C">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925"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25"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6"/>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44"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88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E87A0C">
        <w:trPr>
          <w:trHeight w:val="116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el historial clínico.</w:t>
            </w:r>
          </w:p>
        </w:tc>
        <w:tc>
          <w:tcPr>
            <w:tcW w:w="388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procedimientos realizados a este paciente.</w:t>
            </w:r>
          </w:p>
        </w:tc>
      </w:tr>
      <w:tr w:rsidR="000A3F1E" w:rsidRPr="000A3F1E" w:rsidTr="00E87A0C">
        <w:trPr>
          <w:trHeight w:val="874"/>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2. El doctor, secretaria o paciente selecciona el procedimiento del cual quiere ver los datos.</w:t>
            </w:r>
          </w:p>
        </w:tc>
        <w:tc>
          <w:tcPr>
            <w:tcW w:w="388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2.1. E</w:t>
            </w:r>
            <w:r w:rsidRPr="000A3F1E">
              <w:rPr>
                <w:rFonts w:eastAsia="Times New Roman" w:cs="Times New Roman"/>
                <w:color w:val="000000"/>
                <w:szCs w:val="24"/>
              </w:rPr>
              <w:t>l sistema muestra el detalle de los datos del procedimiento seleccionado.</w:t>
            </w:r>
          </w:p>
        </w:tc>
      </w:tr>
      <w:tr w:rsidR="000A3F1E" w:rsidRPr="000A3F1E" w:rsidTr="00E87A0C">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81"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8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8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44"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8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291"/>
        </w:trPr>
        <w:tc>
          <w:tcPr>
            <w:tcW w:w="2279"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925"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E87A0C">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25"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25"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291"/>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25"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6"/>
        </w:trPr>
        <w:tc>
          <w:tcPr>
            <w:tcW w:w="2279"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925"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bl>
    <w:p w:rsidR="000A3F1E" w:rsidRDefault="000A3F1E" w:rsidP="009E66B8"/>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9E66B8">
      <w:pPr>
        <w:rPr>
          <w:b/>
        </w:rPr>
      </w:pPr>
      <w:r w:rsidRPr="002A6D39">
        <w:rPr>
          <w:b/>
        </w:rPr>
        <w:t>Descripción del caso de uso:</w:t>
      </w:r>
      <w:r w:rsidR="000A3F1E" w:rsidRPr="002A6D39">
        <w:rPr>
          <w:b/>
        </w:rPr>
        <w:t xml:space="preserve"> Ver Receta</w:t>
      </w:r>
    </w:p>
    <w:p w:rsidR="002A6D39" w:rsidRPr="002A6D39" w:rsidRDefault="002A6D39" w:rsidP="009E66B8">
      <w:pPr>
        <w:rPr>
          <w:b/>
        </w:rPr>
      </w:pPr>
    </w:p>
    <w:tbl>
      <w:tblPr>
        <w:tblW w:w="9075" w:type="dxa"/>
        <w:tblInd w:w="118" w:type="dxa"/>
        <w:tblLook w:val="04A0" w:firstRow="1" w:lastRow="0" w:firstColumn="1" w:lastColumn="0" w:noHBand="0" w:noVBand="1"/>
      </w:tblPr>
      <w:tblGrid>
        <w:gridCol w:w="2301"/>
        <w:gridCol w:w="3073"/>
        <w:gridCol w:w="3701"/>
      </w:tblGrid>
      <w:tr w:rsidR="000A3F1E" w:rsidRPr="000A3F1E" w:rsidTr="000A3F1E">
        <w:trPr>
          <w:trHeight w:val="297"/>
        </w:trPr>
        <w:tc>
          <w:tcPr>
            <w:tcW w:w="230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Receta</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una receta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una receta expedida a un paciente.</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774"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0A3F1E">
        <w:trPr>
          <w:trHeight w:val="297"/>
        </w:trPr>
        <w:tc>
          <w:tcPr>
            <w:tcW w:w="2301"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774"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3"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0A3F1E">
        <w:trPr>
          <w:trHeight w:val="851"/>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secretaria o pacie</w:t>
            </w:r>
            <w:r>
              <w:rPr>
                <w:rFonts w:eastAsia="Times New Roman" w:cs="Times New Roman"/>
                <w:color w:val="000000"/>
                <w:szCs w:val="24"/>
              </w:rPr>
              <w:t>nte introduce los datos de la</w:t>
            </w:r>
            <w:r w:rsidRPr="000A3F1E">
              <w:rPr>
                <w:rFonts w:eastAsia="Times New Roman" w:cs="Times New Roman"/>
                <w:color w:val="000000"/>
                <w:szCs w:val="24"/>
              </w:rPr>
              <w:t xml:space="preserve"> receta que desea visualizar.</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muestra el detalle de los datos de la receta seleccionada.</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3"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700"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774"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la receta no existe, se mostrará un error indicándolo.</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0A3F1E">
        <w:trPr>
          <w:trHeight w:val="283"/>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r w:rsidR="000A3F1E" w:rsidRPr="000A3F1E" w:rsidTr="000A3F1E">
        <w:trPr>
          <w:trHeight w:val="297"/>
        </w:trPr>
        <w:tc>
          <w:tcPr>
            <w:tcW w:w="2301"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774"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0C051F"/>
    <w:p w:rsidR="009E66B8" w:rsidRDefault="009E66B8" w:rsidP="009E66B8">
      <w:pPr>
        <w:rPr>
          <w:b/>
        </w:rPr>
      </w:pPr>
      <w:r w:rsidRPr="002A6D39">
        <w:rPr>
          <w:b/>
        </w:rPr>
        <w:t>Descripción del caso de uso:</w:t>
      </w:r>
      <w:r w:rsidR="000A3F1E" w:rsidRPr="002A6D39">
        <w:rPr>
          <w:b/>
        </w:rPr>
        <w:t xml:space="preserve"> Ver </w:t>
      </w:r>
      <w:proofErr w:type="gramStart"/>
      <w:r w:rsidR="00DA7E35" w:rsidRPr="002A6D39">
        <w:rPr>
          <w:b/>
        </w:rPr>
        <w:t>datos paciente</w:t>
      </w:r>
      <w:proofErr w:type="gramEnd"/>
    </w:p>
    <w:p w:rsidR="002A6D39" w:rsidRPr="002A6D39" w:rsidRDefault="002A6D39" w:rsidP="009E66B8">
      <w:pPr>
        <w:rPr>
          <w:b/>
        </w:rPr>
      </w:pPr>
    </w:p>
    <w:tbl>
      <w:tblPr>
        <w:tblW w:w="9204" w:type="dxa"/>
        <w:tblInd w:w="118" w:type="dxa"/>
        <w:tblLook w:val="04A0" w:firstRow="1" w:lastRow="0" w:firstColumn="1" w:lastColumn="0" w:noHBand="0" w:noVBand="1"/>
      </w:tblPr>
      <w:tblGrid>
        <w:gridCol w:w="2305"/>
        <w:gridCol w:w="3078"/>
        <w:gridCol w:w="3821"/>
      </w:tblGrid>
      <w:tr w:rsidR="000A3F1E" w:rsidRPr="000A3F1E" w:rsidTr="00E87A0C">
        <w:trPr>
          <w:trHeight w:val="320"/>
        </w:trPr>
        <w:tc>
          <w:tcPr>
            <w:tcW w:w="230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Nombre Caso de Uso</w:t>
            </w:r>
          </w:p>
        </w:tc>
        <w:tc>
          <w:tcPr>
            <w:tcW w:w="6899"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Ver datos paciente</w:t>
            </w:r>
          </w:p>
        </w:tc>
      </w:tr>
      <w:tr w:rsidR="000A3F1E" w:rsidRPr="000A3F1E" w:rsidTr="00E87A0C">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Evento Disparador</w:t>
            </w:r>
          </w:p>
        </w:tc>
        <w:tc>
          <w:tcPr>
            <w:tcW w:w="6899"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quiere ver los datos de un paciente.</w:t>
            </w:r>
          </w:p>
        </w:tc>
      </w:tr>
      <w:tr w:rsidR="000A3F1E" w:rsidRPr="000A3F1E" w:rsidTr="00E87A0C">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Breve descripción</w:t>
            </w:r>
          </w:p>
        </w:tc>
        <w:tc>
          <w:tcPr>
            <w:tcW w:w="689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doctor, o la secretaria desea visualizar los datos de un paciente que se consulta en este consultorio médico.</w:t>
            </w:r>
          </w:p>
        </w:tc>
      </w:tr>
      <w:tr w:rsidR="000A3F1E" w:rsidRPr="000A3F1E" w:rsidTr="00E87A0C">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99"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E87A0C">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Actores</w:t>
            </w:r>
          </w:p>
        </w:tc>
        <w:tc>
          <w:tcPr>
            <w:tcW w:w="6899"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Usuario Administrativo, Paciente</w:t>
            </w:r>
          </w:p>
        </w:tc>
      </w:tr>
      <w:tr w:rsidR="000A3F1E" w:rsidRPr="000A3F1E" w:rsidTr="00E87A0C">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Casos de Uso Relacionados</w:t>
            </w:r>
          </w:p>
        </w:tc>
        <w:tc>
          <w:tcPr>
            <w:tcW w:w="689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99" w:type="dxa"/>
            <w:gridSpan w:val="2"/>
            <w:vMerge/>
            <w:tcBorders>
              <w:top w:val="single" w:sz="8" w:space="0" w:color="auto"/>
              <w:left w:val="single" w:sz="8" w:space="0" w:color="auto"/>
              <w:bottom w:val="single" w:sz="8" w:space="0" w:color="000000"/>
              <w:right w:val="single" w:sz="8" w:space="0" w:color="000000"/>
            </w:tcBorders>
            <w:vAlign w:val="center"/>
            <w:hideMark/>
          </w:tcPr>
          <w:p w:rsidR="000A3F1E" w:rsidRPr="000A3F1E" w:rsidRDefault="000A3F1E" w:rsidP="000A3F1E">
            <w:pPr>
              <w:spacing w:after="0" w:line="240" w:lineRule="auto"/>
              <w:rPr>
                <w:rFonts w:eastAsia="Times New Roman" w:cs="Times New Roman"/>
                <w:color w:val="000000"/>
                <w:szCs w:val="24"/>
              </w:rPr>
            </w:pPr>
          </w:p>
        </w:tc>
      </w:tr>
      <w:tr w:rsidR="000A3F1E" w:rsidRPr="000A3F1E" w:rsidTr="00E87A0C">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Partes Interesadas</w:t>
            </w:r>
          </w:p>
        </w:tc>
        <w:tc>
          <w:tcPr>
            <w:tcW w:w="6899"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Doctor, Secretaria, Paciente</w:t>
            </w:r>
          </w:p>
        </w:tc>
      </w:tr>
      <w:tr w:rsidR="000A3F1E" w:rsidRPr="000A3F1E" w:rsidTr="00E87A0C">
        <w:trPr>
          <w:trHeight w:val="320"/>
        </w:trPr>
        <w:tc>
          <w:tcPr>
            <w:tcW w:w="2305" w:type="dxa"/>
            <w:tcBorders>
              <w:top w:val="nil"/>
              <w:left w:val="single" w:sz="8" w:space="0" w:color="auto"/>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Precondiciones</w:t>
            </w:r>
          </w:p>
        </w:tc>
        <w:tc>
          <w:tcPr>
            <w:tcW w:w="6899" w:type="dxa"/>
            <w:gridSpan w:val="2"/>
            <w:tcBorders>
              <w:top w:val="single" w:sz="8" w:space="0" w:color="auto"/>
              <w:left w:val="nil"/>
              <w:bottom w:val="single" w:sz="8" w:space="0" w:color="auto"/>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El Paciente debe estar previamente registrado en el sistema.</w:t>
            </w:r>
          </w:p>
        </w:tc>
      </w:tr>
      <w:tr w:rsidR="000A3F1E" w:rsidRPr="000A3F1E" w:rsidTr="00E87A0C">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Post-condiciones</w:t>
            </w:r>
          </w:p>
        </w:tc>
        <w:tc>
          <w:tcPr>
            <w:tcW w:w="6899"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99"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0"/>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Flujo de Eventos</w:t>
            </w:r>
          </w:p>
        </w:tc>
        <w:tc>
          <w:tcPr>
            <w:tcW w:w="3078" w:type="dxa"/>
            <w:tcBorders>
              <w:top w:val="nil"/>
              <w:left w:val="nil"/>
              <w:bottom w:val="single" w:sz="8" w:space="0" w:color="auto"/>
              <w:right w:val="nil"/>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Actor</w:t>
            </w:r>
          </w:p>
        </w:tc>
        <w:tc>
          <w:tcPr>
            <w:tcW w:w="382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Sistema</w:t>
            </w:r>
          </w:p>
        </w:tc>
      </w:tr>
      <w:tr w:rsidR="000A3F1E" w:rsidRPr="000A3F1E" w:rsidTr="00E87A0C">
        <w:trPr>
          <w:trHeight w:val="916"/>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 El doctor, paciente, o secretaria introduce los datos del paciente del cual quiere visualizar sus datos.</w:t>
            </w:r>
          </w:p>
        </w:tc>
        <w:tc>
          <w:tcPr>
            <w:tcW w:w="382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Pr>
                <w:rFonts w:eastAsia="Times New Roman" w:cs="Times New Roman"/>
                <w:color w:val="000000"/>
                <w:szCs w:val="24"/>
              </w:rPr>
              <w:t>1.1. E</w:t>
            </w:r>
            <w:r w:rsidRPr="000A3F1E">
              <w:rPr>
                <w:rFonts w:eastAsia="Times New Roman" w:cs="Times New Roman"/>
                <w:color w:val="000000"/>
                <w:szCs w:val="24"/>
              </w:rPr>
              <w:t>l sistema verifica los datos del paciente, y si éste existe, muestra los datos del mismo.</w:t>
            </w:r>
          </w:p>
        </w:tc>
      </w:tr>
      <w:tr w:rsidR="000A3F1E" w:rsidRPr="000A3F1E" w:rsidTr="00E87A0C">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2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21" w:type="dxa"/>
            <w:tcBorders>
              <w:top w:val="nil"/>
              <w:left w:val="nil"/>
              <w:bottom w:val="nil"/>
              <w:right w:val="single" w:sz="8" w:space="0" w:color="auto"/>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bottom"/>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2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nil"/>
              <w:right w:val="single" w:sz="8" w:space="0" w:color="000000"/>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21" w:type="dxa"/>
            <w:tcBorders>
              <w:top w:val="nil"/>
              <w:left w:val="nil"/>
              <w:bottom w:val="nil"/>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3078"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c>
          <w:tcPr>
            <w:tcW w:w="3821" w:type="dxa"/>
            <w:tcBorders>
              <w:top w:val="nil"/>
              <w:left w:val="nil"/>
              <w:bottom w:val="single" w:sz="8" w:space="0" w:color="auto"/>
              <w:right w:val="single" w:sz="8" w:space="0" w:color="auto"/>
            </w:tcBorders>
            <w:shd w:val="clear" w:color="auto" w:fill="auto"/>
            <w:vAlign w:val="center"/>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5"/>
        </w:trPr>
        <w:tc>
          <w:tcPr>
            <w:tcW w:w="2305" w:type="dxa"/>
            <w:vMerge w:val="restart"/>
            <w:tcBorders>
              <w:top w:val="nil"/>
              <w:left w:val="single" w:sz="8" w:space="0" w:color="auto"/>
              <w:bottom w:val="single" w:sz="8" w:space="0" w:color="000000"/>
              <w:right w:val="single" w:sz="8" w:space="0" w:color="auto"/>
            </w:tcBorders>
            <w:shd w:val="clear" w:color="auto" w:fill="auto"/>
            <w:vAlign w:val="center"/>
            <w:hideMark/>
          </w:tcPr>
          <w:p w:rsidR="000A3F1E" w:rsidRPr="000A3F1E" w:rsidRDefault="000A3F1E" w:rsidP="000A3F1E">
            <w:pPr>
              <w:spacing w:after="0" w:line="240" w:lineRule="auto"/>
              <w:jc w:val="center"/>
              <w:rPr>
                <w:rFonts w:eastAsia="Times New Roman" w:cs="Times New Roman"/>
                <w:b/>
                <w:bCs/>
                <w:color w:val="000000"/>
                <w:szCs w:val="24"/>
              </w:rPr>
            </w:pPr>
            <w:r w:rsidRPr="000A3F1E">
              <w:rPr>
                <w:rFonts w:eastAsia="Times New Roman" w:cs="Times New Roman"/>
                <w:b/>
                <w:bCs/>
                <w:color w:val="000000"/>
                <w:szCs w:val="24"/>
              </w:rPr>
              <w:t>Condiciones de excepción</w:t>
            </w:r>
          </w:p>
        </w:tc>
        <w:tc>
          <w:tcPr>
            <w:tcW w:w="6899" w:type="dxa"/>
            <w:gridSpan w:val="2"/>
            <w:tcBorders>
              <w:top w:val="single" w:sz="8" w:space="0" w:color="auto"/>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1.1. Si el paciente no existe, se mostrará un error indicándolo.</w:t>
            </w:r>
          </w:p>
        </w:tc>
      </w:tr>
      <w:tr w:rsidR="000A3F1E" w:rsidRPr="000A3F1E" w:rsidTr="00E87A0C">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99"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99"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05"/>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eastAsia="Times New Roman" w:cs="Times New Roman"/>
                <w:b/>
                <w:bCs/>
                <w:color w:val="000000"/>
                <w:szCs w:val="24"/>
              </w:rPr>
            </w:pPr>
          </w:p>
        </w:tc>
        <w:tc>
          <w:tcPr>
            <w:tcW w:w="6899" w:type="dxa"/>
            <w:gridSpan w:val="2"/>
            <w:tcBorders>
              <w:top w:val="nil"/>
              <w:left w:val="nil"/>
              <w:bottom w:val="nil"/>
              <w:right w:val="single" w:sz="8" w:space="0" w:color="000000"/>
            </w:tcBorders>
            <w:shd w:val="clear" w:color="auto" w:fill="auto"/>
            <w:hideMark/>
          </w:tcPr>
          <w:p w:rsidR="000A3F1E" w:rsidRPr="000A3F1E" w:rsidRDefault="000A3F1E" w:rsidP="000A3F1E">
            <w:pPr>
              <w:spacing w:after="0" w:line="240" w:lineRule="auto"/>
              <w:rPr>
                <w:rFonts w:eastAsia="Times New Roman" w:cs="Times New Roman"/>
                <w:color w:val="000000"/>
                <w:szCs w:val="24"/>
              </w:rPr>
            </w:pPr>
            <w:r w:rsidRPr="000A3F1E">
              <w:rPr>
                <w:rFonts w:eastAsia="Times New Roman" w:cs="Times New Roman"/>
                <w:color w:val="000000"/>
                <w:szCs w:val="24"/>
              </w:rPr>
              <w:t> </w:t>
            </w:r>
          </w:p>
        </w:tc>
      </w:tr>
      <w:tr w:rsidR="000A3F1E" w:rsidRPr="000A3F1E" w:rsidTr="00E87A0C">
        <w:trPr>
          <w:trHeight w:val="320"/>
        </w:trPr>
        <w:tc>
          <w:tcPr>
            <w:tcW w:w="2305" w:type="dxa"/>
            <w:vMerge/>
            <w:tcBorders>
              <w:top w:val="nil"/>
              <w:left w:val="single" w:sz="8" w:space="0" w:color="auto"/>
              <w:bottom w:val="single" w:sz="8" w:space="0" w:color="000000"/>
              <w:right w:val="single" w:sz="8" w:space="0" w:color="auto"/>
            </w:tcBorders>
            <w:vAlign w:val="center"/>
            <w:hideMark/>
          </w:tcPr>
          <w:p w:rsidR="000A3F1E" w:rsidRPr="000A3F1E" w:rsidRDefault="000A3F1E" w:rsidP="000A3F1E">
            <w:pPr>
              <w:spacing w:after="0" w:line="240" w:lineRule="auto"/>
              <w:rPr>
                <w:rFonts w:ascii="Calibri" w:eastAsia="Times New Roman" w:hAnsi="Calibri" w:cs="Times New Roman"/>
                <w:b/>
                <w:bCs/>
                <w:color w:val="000000"/>
              </w:rPr>
            </w:pPr>
          </w:p>
        </w:tc>
        <w:tc>
          <w:tcPr>
            <w:tcW w:w="6899" w:type="dxa"/>
            <w:gridSpan w:val="2"/>
            <w:tcBorders>
              <w:top w:val="nil"/>
              <w:left w:val="nil"/>
              <w:bottom w:val="single" w:sz="8" w:space="0" w:color="auto"/>
              <w:right w:val="single" w:sz="8" w:space="0" w:color="000000"/>
            </w:tcBorders>
            <w:shd w:val="clear" w:color="auto" w:fill="auto"/>
            <w:hideMark/>
          </w:tcPr>
          <w:p w:rsidR="000A3F1E" w:rsidRPr="000A3F1E" w:rsidRDefault="000A3F1E" w:rsidP="000A3F1E">
            <w:pPr>
              <w:spacing w:after="0" w:line="240" w:lineRule="auto"/>
              <w:rPr>
                <w:rFonts w:ascii="Calibri" w:eastAsia="Times New Roman" w:hAnsi="Calibri" w:cs="Times New Roman"/>
                <w:color w:val="000000"/>
              </w:rPr>
            </w:pPr>
            <w:r w:rsidRPr="000A3F1E">
              <w:rPr>
                <w:rFonts w:ascii="Calibri" w:eastAsia="Times New Roman" w:hAnsi="Calibri" w:cs="Times New Roman"/>
                <w:color w:val="000000"/>
                <w:sz w:val="22"/>
              </w:rPr>
              <w:t> </w:t>
            </w:r>
          </w:p>
        </w:tc>
      </w:tr>
    </w:tbl>
    <w:p w:rsidR="000A3F1E" w:rsidRPr="007B15EE" w:rsidRDefault="000A3F1E" w:rsidP="009E66B8"/>
    <w:p w:rsidR="009E66B8" w:rsidRDefault="009E66B8"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C051F"/>
    <w:p w:rsidR="000A3F1E" w:rsidRDefault="000A3F1E" w:rsidP="000A3F1E">
      <w:pPr>
        <w:rPr>
          <w:b/>
        </w:rPr>
      </w:pPr>
      <w:r w:rsidRPr="002A6D39">
        <w:rPr>
          <w:b/>
        </w:rPr>
        <w:t>Descripción del caso de uso:</w:t>
      </w:r>
      <w:r w:rsidR="00DA7E35" w:rsidRPr="002A6D39">
        <w:rPr>
          <w:b/>
        </w:rPr>
        <w:t xml:space="preserve"> Actualizar medicamento</w:t>
      </w:r>
    </w:p>
    <w:p w:rsidR="002A6D39" w:rsidRPr="002A6D39" w:rsidRDefault="002A6D39" w:rsidP="000A3F1E">
      <w:pPr>
        <w:rPr>
          <w:b/>
        </w:rPr>
      </w:pPr>
    </w:p>
    <w:tbl>
      <w:tblPr>
        <w:tblW w:w="9024" w:type="dxa"/>
        <w:tblInd w:w="118" w:type="dxa"/>
        <w:tblLook w:val="04A0" w:firstRow="1" w:lastRow="0" w:firstColumn="1" w:lastColumn="0" w:noHBand="0" w:noVBand="1"/>
      </w:tblPr>
      <w:tblGrid>
        <w:gridCol w:w="2288"/>
        <w:gridCol w:w="3056"/>
        <w:gridCol w:w="3680"/>
      </w:tblGrid>
      <w:tr w:rsidR="00DA7E35" w:rsidRPr="00DA7E35" w:rsidTr="00DA7E35">
        <w:trPr>
          <w:trHeight w:val="301"/>
        </w:trPr>
        <w:tc>
          <w:tcPr>
            <w:tcW w:w="228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medicamento</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de un medicamento.</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doctor desea actualizar los datos registrados de un medicamento en el sistema.</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73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w:t>
            </w:r>
          </w:p>
        </w:tc>
      </w:tr>
      <w:tr w:rsidR="00DA7E35" w:rsidRPr="00DA7E35" w:rsidTr="00DA7E35">
        <w:trPr>
          <w:trHeight w:val="301"/>
        </w:trPr>
        <w:tc>
          <w:tcPr>
            <w:tcW w:w="2288"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736"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El medicamento a actualizar debe existir</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56"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DA7E35">
        <w:trPr>
          <w:trHeight w:val="1149"/>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ingresa al sistema los datos del medicamento a actualizar.</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del medicamento y si este medicamento existe, muestra los datos para que el doctor pueda editarlos.</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del medicamento, y los envía para ser grabados.</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DA7E35">
        <w:trPr>
          <w:trHeight w:val="86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xml:space="preserve">2.2. El usuario es </w:t>
            </w:r>
            <w:proofErr w:type="spellStart"/>
            <w:r w:rsidRPr="00DA7E35">
              <w:rPr>
                <w:rFonts w:eastAsia="Times New Roman" w:cs="Times New Roman"/>
                <w:color w:val="000000"/>
                <w:szCs w:val="24"/>
              </w:rPr>
              <w:t>redireccionado</w:t>
            </w:r>
            <w:proofErr w:type="spellEnd"/>
            <w:r w:rsidRPr="00DA7E35">
              <w:rPr>
                <w:rFonts w:eastAsia="Times New Roman" w:cs="Times New Roman"/>
                <w:color w:val="000000"/>
                <w:szCs w:val="24"/>
              </w:rPr>
              <w:t xml:space="preserve"> a una página donde se muestran los datos del medicamento actualizados.</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56"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680"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DA7E35">
        <w:trPr>
          <w:trHeight w:val="287"/>
        </w:trPr>
        <w:tc>
          <w:tcPr>
            <w:tcW w:w="2288"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736"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el medicamento no existe, se mostrará un error indicándolo.</w:t>
            </w:r>
          </w:p>
        </w:tc>
      </w:tr>
      <w:tr w:rsidR="00DA7E35" w:rsidRPr="00DA7E35" w:rsidTr="00047AB4">
        <w:trPr>
          <w:trHeight w:val="141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xml:space="preserve">2.1. </w:t>
            </w:r>
            <w:proofErr w:type="gramStart"/>
            <w:r w:rsidRPr="00DA7E35">
              <w:rPr>
                <w:rFonts w:eastAsia="Times New Roman" w:cs="Times New Roman"/>
                <w:color w:val="000000"/>
                <w:szCs w:val="24"/>
              </w:rPr>
              <w:t>Si  los</w:t>
            </w:r>
            <w:proofErr w:type="gramEnd"/>
            <w:r w:rsidRPr="00DA7E35">
              <w:rPr>
                <w:rFonts w:eastAsia="Times New Roman" w:cs="Times New Roman"/>
                <w:color w:val="000000"/>
                <w:szCs w:val="24"/>
              </w:rPr>
              <w:t xml:space="preserve"> datos actualizados son inválidos, se mostrará la ventana de edición nuevamente</w:t>
            </w:r>
            <w:r>
              <w:rPr>
                <w:rFonts w:eastAsia="Times New Roman" w:cs="Times New Roman"/>
                <w:color w:val="000000"/>
                <w:szCs w:val="24"/>
              </w:rPr>
              <w:t xml:space="preserve"> </w:t>
            </w:r>
            <w:r w:rsidRPr="00DA7E35">
              <w:rPr>
                <w:rFonts w:eastAsia="Times New Roman" w:cs="Times New Roman"/>
                <w:color w:val="000000"/>
                <w:szCs w:val="24"/>
              </w:rPr>
              <w:t>indicando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DA7E35">
        <w:trPr>
          <w:trHeight w:val="301"/>
        </w:trPr>
        <w:tc>
          <w:tcPr>
            <w:tcW w:w="2288"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736"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bl>
    <w:p w:rsidR="00DA7E35" w:rsidRDefault="00DA7E35" w:rsidP="000A3F1E"/>
    <w:p w:rsidR="000A3F1E" w:rsidRDefault="000A3F1E" w:rsidP="000C051F"/>
    <w:p w:rsidR="00DA7E35" w:rsidRDefault="00DA7E35" w:rsidP="000C051F"/>
    <w:p w:rsidR="00DA7E35" w:rsidRDefault="00DA7E35" w:rsidP="000C051F">
      <w:pPr>
        <w:rPr>
          <w:b/>
        </w:rPr>
      </w:pPr>
      <w:r w:rsidRPr="002A6D39">
        <w:rPr>
          <w:b/>
        </w:rPr>
        <w:t>Descripción del caso de uso: Actualizar aseguradora</w:t>
      </w:r>
    </w:p>
    <w:p w:rsidR="002A6D39" w:rsidRPr="002A6D39" w:rsidRDefault="002A6D39" w:rsidP="000C051F">
      <w:pPr>
        <w:rPr>
          <w:b/>
        </w:rPr>
      </w:pPr>
    </w:p>
    <w:tbl>
      <w:tblPr>
        <w:tblW w:w="9204" w:type="dxa"/>
        <w:tblInd w:w="118" w:type="dxa"/>
        <w:tblLook w:val="04A0" w:firstRow="1" w:lastRow="0" w:firstColumn="1" w:lastColumn="0" w:noHBand="0" w:noVBand="1"/>
      </w:tblPr>
      <w:tblGrid>
        <w:gridCol w:w="2275"/>
        <w:gridCol w:w="3038"/>
        <w:gridCol w:w="3891"/>
      </w:tblGrid>
      <w:tr w:rsidR="00DA7E35" w:rsidRPr="00DA7E35" w:rsidTr="00E87A0C">
        <w:trPr>
          <w:trHeight w:val="303"/>
        </w:trPr>
        <w:tc>
          <w:tcPr>
            <w:tcW w:w="227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Nombre Caso de Uso</w:t>
            </w:r>
          </w:p>
        </w:tc>
        <w:tc>
          <w:tcPr>
            <w:tcW w:w="6929"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Actualizar aseguradora</w:t>
            </w:r>
          </w:p>
        </w:tc>
      </w:tr>
      <w:tr w:rsidR="00DA7E35" w:rsidRPr="00DA7E35" w:rsidTr="00E87A0C">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Evento Disparador</w:t>
            </w:r>
          </w:p>
        </w:tc>
        <w:tc>
          <w:tcPr>
            <w:tcW w:w="6929"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xml:space="preserve">El doctor o la secretaria </w:t>
            </w:r>
            <w:proofErr w:type="gramStart"/>
            <w:r w:rsidRPr="00DA7E35">
              <w:rPr>
                <w:rFonts w:eastAsia="Times New Roman" w:cs="Times New Roman"/>
                <w:color w:val="000000"/>
                <w:szCs w:val="24"/>
              </w:rPr>
              <w:t>desea</w:t>
            </w:r>
            <w:proofErr w:type="gramEnd"/>
            <w:r w:rsidRPr="00DA7E35">
              <w:rPr>
                <w:rFonts w:eastAsia="Times New Roman" w:cs="Times New Roman"/>
                <w:color w:val="000000"/>
                <w:szCs w:val="24"/>
              </w:rPr>
              <w:t xml:space="preserve"> actualizar los datos de una aseguradora.</w:t>
            </w:r>
          </w:p>
        </w:tc>
      </w:tr>
      <w:tr w:rsidR="00DA7E35" w:rsidRPr="00DA7E35" w:rsidTr="00E87A0C">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Breve descripción</w:t>
            </w:r>
          </w:p>
        </w:tc>
        <w:tc>
          <w:tcPr>
            <w:tcW w:w="6929"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xml:space="preserve">El doctor o la secretaria </w:t>
            </w:r>
            <w:proofErr w:type="gramStart"/>
            <w:r w:rsidRPr="00DA7E35">
              <w:rPr>
                <w:rFonts w:eastAsia="Times New Roman" w:cs="Times New Roman"/>
                <w:color w:val="000000"/>
                <w:szCs w:val="24"/>
              </w:rPr>
              <w:t>desea</w:t>
            </w:r>
            <w:proofErr w:type="gramEnd"/>
            <w:r w:rsidRPr="00DA7E35">
              <w:rPr>
                <w:rFonts w:eastAsia="Times New Roman" w:cs="Times New Roman"/>
                <w:color w:val="000000"/>
                <w:szCs w:val="24"/>
              </w:rPr>
              <w:t xml:space="preserve"> actualizar la información de una aseguradora registrada en el sistema.</w:t>
            </w:r>
          </w:p>
        </w:tc>
      </w:tr>
      <w:tr w:rsidR="00DA7E35" w:rsidRPr="00DA7E35" w:rsidTr="00E87A0C">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929"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E87A0C">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Actores</w:t>
            </w:r>
          </w:p>
        </w:tc>
        <w:tc>
          <w:tcPr>
            <w:tcW w:w="6929"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Usuario Administrativo</w:t>
            </w:r>
          </w:p>
        </w:tc>
      </w:tr>
      <w:tr w:rsidR="00DA7E35" w:rsidRPr="00DA7E35" w:rsidTr="00E87A0C">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Casos de Uso Relacionados</w:t>
            </w:r>
          </w:p>
        </w:tc>
        <w:tc>
          <w:tcPr>
            <w:tcW w:w="6929"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E87A0C">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929" w:type="dxa"/>
            <w:gridSpan w:val="2"/>
            <w:vMerge/>
            <w:tcBorders>
              <w:top w:val="single" w:sz="8" w:space="0" w:color="auto"/>
              <w:left w:val="single" w:sz="8" w:space="0" w:color="auto"/>
              <w:bottom w:val="single" w:sz="8" w:space="0" w:color="000000"/>
              <w:right w:val="single" w:sz="8" w:space="0" w:color="000000"/>
            </w:tcBorders>
            <w:vAlign w:val="center"/>
            <w:hideMark/>
          </w:tcPr>
          <w:p w:rsidR="00DA7E35" w:rsidRPr="00DA7E35" w:rsidRDefault="00DA7E35" w:rsidP="00DA7E35">
            <w:pPr>
              <w:spacing w:after="0" w:line="240" w:lineRule="auto"/>
              <w:rPr>
                <w:rFonts w:eastAsia="Times New Roman" w:cs="Times New Roman"/>
                <w:color w:val="000000"/>
                <w:szCs w:val="24"/>
              </w:rPr>
            </w:pPr>
          </w:p>
        </w:tc>
      </w:tr>
      <w:tr w:rsidR="00DA7E35" w:rsidRPr="00DA7E35" w:rsidTr="00E87A0C">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Partes Interesadas</w:t>
            </w:r>
          </w:p>
        </w:tc>
        <w:tc>
          <w:tcPr>
            <w:tcW w:w="6929"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Doctor, Secretaria</w:t>
            </w:r>
          </w:p>
        </w:tc>
      </w:tr>
      <w:tr w:rsidR="00DA7E35" w:rsidRPr="00DA7E35" w:rsidTr="00E87A0C">
        <w:trPr>
          <w:trHeight w:val="303"/>
        </w:trPr>
        <w:tc>
          <w:tcPr>
            <w:tcW w:w="2275" w:type="dxa"/>
            <w:tcBorders>
              <w:top w:val="nil"/>
              <w:left w:val="single" w:sz="8" w:space="0" w:color="auto"/>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Precondiciones</w:t>
            </w:r>
          </w:p>
        </w:tc>
        <w:tc>
          <w:tcPr>
            <w:tcW w:w="6929" w:type="dxa"/>
            <w:gridSpan w:val="2"/>
            <w:tcBorders>
              <w:top w:val="single" w:sz="8" w:space="0" w:color="auto"/>
              <w:left w:val="nil"/>
              <w:bottom w:val="single" w:sz="8" w:space="0" w:color="auto"/>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La aseguradora a consultar debe existir</w:t>
            </w:r>
          </w:p>
        </w:tc>
      </w:tr>
      <w:tr w:rsidR="00DA7E35" w:rsidRPr="00DA7E35" w:rsidTr="00E87A0C">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Post-condiciones</w:t>
            </w:r>
          </w:p>
        </w:tc>
        <w:tc>
          <w:tcPr>
            <w:tcW w:w="6929"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E87A0C">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929"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E87A0C">
        <w:trPr>
          <w:trHeight w:val="303"/>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Flujo de Eventos</w:t>
            </w:r>
          </w:p>
        </w:tc>
        <w:tc>
          <w:tcPr>
            <w:tcW w:w="3038" w:type="dxa"/>
            <w:tcBorders>
              <w:top w:val="nil"/>
              <w:left w:val="nil"/>
              <w:bottom w:val="single" w:sz="8" w:space="0" w:color="auto"/>
              <w:right w:val="nil"/>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Actor</w:t>
            </w:r>
          </w:p>
        </w:tc>
        <w:tc>
          <w:tcPr>
            <w:tcW w:w="3891"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Sistema</w:t>
            </w:r>
          </w:p>
        </w:tc>
      </w:tr>
      <w:tr w:rsidR="00DA7E35" w:rsidRPr="00DA7E35" w:rsidTr="00E87A0C">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 El doctor o la secretaria ingresa al sistema los datos de la aseguradora a actualizar.</w:t>
            </w:r>
          </w:p>
        </w:tc>
        <w:tc>
          <w:tcPr>
            <w:tcW w:w="3891"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El sistema Verifica los datos de la aseguradora y si esta aseguradora existe, muestra los datos para su edición.</w:t>
            </w:r>
          </w:p>
        </w:tc>
      </w:tr>
      <w:tr w:rsidR="00DA7E35" w:rsidRPr="00DA7E35" w:rsidTr="00E87A0C">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 El doctor termina de editar los datos de la aseguradora, y los envía para ser grabados.</w:t>
            </w:r>
          </w:p>
        </w:tc>
        <w:tc>
          <w:tcPr>
            <w:tcW w:w="3891"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2.1. El sistema verifica la integridad de los datos actualizados, y si son válidos, los registra en el sistema.</w:t>
            </w:r>
          </w:p>
        </w:tc>
      </w:tr>
      <w:tr w:rsidR="00DA7E35" w:rsidRPr="00DA7E35" w:rsidTr="00E87A0C">
        <w:trPr>
          <w:trHeight w:val="867"/>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891" w:type="dxa"/>
            <w:tcBorders>
              <w:top w:val="nil"/>
              <w:left w:val="nil"/>
              <w:bottom w:val="nil"/>
              <w:right w:val="single" w:sz="8" w:space="0" w:color="auto"/>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xml:space="preserve">2.2. El usuario es </w:t>
            </w:r>
            <w:proofErr w:type="spellStart"/>
            <w:r w:rsidRPr="00DA7E35">
              <w:rPr>
                <w:rFonts w:eastAsia="Times New Roman" w:cs="Times New Roman"/>
                <w:color w:val="000000"/>
                <w:szCs w:val="24"/>
              </w:rPr>
              <w:t>redireccionado</w:t>
            </w:r>
            <w:proofErr w:type="spellEnd"/>
            <w:r w:rsidRPr="00DA7E35">
              <w:rPr>
                <w:rFonts w:eastAsia="Times New Roman" w:cs="Times New Roman"/>
                <w:color w:val="000000"/>
                <w:szCs w:val="24"/>
              </w:rPr>
              <w:t xml:space="preserve"> a una página donde se muestran los datos actualizados de la aseguradora.</w:t>
            </w:r>
          </w:p>
        </w:tc>
      </w:tr>
      <w:tr w:rsidR="00DA7E35" w:rsidRPr="00DA7E35" w:rsidTr="00E87A0C">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bottom"/>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891"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E87A0C">
        <w:trPr>
          <w:trHeight w:val="289"/>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nil"/>
              <w:right w:val="single" w:sz="8" w:space="0" w:color="000000"/>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891" w:type="dxa"/>
            <w:tcBorders>
              <w:top w:val="nil"/>
              <w:left w:val="nil"/>
              <w:bottom w:val="nil"/>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E87A0C">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3038"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c>
          <w:tcPr>
            <w:tcW w:w="3891" w:type="dxa"/>
            <w:tcBorders>
              <w:top w:val="nil"/>
              <w:left w:val="nil"/>
              <w:bottom w:val="single" w:sz="8" w:space="0" w:color="auto"/>
              <w:right w:val="single" w:sz="8" w:space="0" w:color="auto"/>
            </w:tcBorders>
            <w:shd w:val="clear" w:color="auto" w:fill="auto"/>
            <w:vAlign w:val="center"/>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w:t>
            </w:r>
          </w:p>
        </w:tc>
      </w:tr>
      <w:tr w:rsidR="00DA7E35" w:rsidRPr="00DA7E35" w:rsidTr="00E87A0C">
        <w:trPr>
          <w:trHeight w:val="289"/>
        </w:trPr>
        <w:tc>
          <w:tcPr>
            <w:tcW w:w="2275" w:type="dxa"/>
            <w:vMerge w:val="restart"/>
            <w:tcBorders>
              <w:top w:val="nil"/>
              <w:left w:val="single" w:sz="8" w:space="0" w:color="auto"/>
              <w:bottom w:val="single" w:sz="8" w:space="0" w:color="000000"/>
              <w:right w:val="single" w:sz="8" w:space="0" w:color="auto"/>
            </w:tcBorders>
            <w:shd w:val="clear" w:color="auto" w:fill="auto"/>
            <w:vAlign w:val="center"/>
            <w:hideMark/>
          </w:tcPr>
          <w:p w:rsidR="00DA7E35" w:rsidRPr="00DA7E35" w:rsidRDefault="00DA7E35" w:rsidP="00DA7E35">
            <w:pPr>
              <w:spacing w:after="0" w:line="240" w:lineRule="auto"/>
              <w:jc w:val="center"/>
              <w:rPr>
                <w:rFonts w:eastAsia="Times New Roman" w:cs="Times New Roman"/>
                <w:b/>
                <w:bCs/>
                <w:color w:val="000000"/>
                <w:szCs w:val="24"/>
              </w:rPr>
            </w:pPr>
            <w:r w:rsidRPr="00DA7E35">
              <w:rPr>
                <w:rFonts w:eastAsia="Times New Roman" w:cs="Times New Roman"/>
                <w:b/>
                <w:bCs/>
                <w:color w:val="000000"/>
                <w:szCs w:val="24"/>
              </w:rPr>
              <w:t>Condiciones de excepción</w:t>
            </w:r>
          </w:p>
        </w:tc>
        <w:tc>
          <w:tcPr>
            <w:tcW w:w="6929" w:type="dxa"/>
            <w:gridSpan w:val="2"/>
            <w:tcBorders>
              <w:top w:val="single" w:sz="8" w:space="0" w:color="auto"/>
              <w:left w:val="nil"/>
              <w:bottom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1.1. Si la aseguradora no existe, se mostrará un error indicándolo.</w:t>
            </w:r>
          </w:p>
        </w:tc>
      </w:tr>
      <w:tr w:rsidR="00DA7E35" w:rsidRPr="00DA7E35" w:rsidTr="00E87A0C">
        <w:trPr>
          <w:trHeight w:val="1400"/>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eastAsia="Times New Roman" w:cs="Times New Roman"/>
                <w:b/>
                <w:bCs/>
                <w:color w:val="000000"/>
                <w:szCs w:val="24"/>
              </w:rPr>
            </w:pPr>
          </w:p>
        </w:tc>
        <w:tc>
          <w:tcPr>
            <w:tcW w:w="6929" w:type="dxa"/>
            <w:gridSpan w:val="2"/>
            <w:tcBorders>
              <w:top w:val="nil"/>
              <w:left w:val="nil"/>
              <w:right w:val="single" w:sz="8" w:space="0" w:color="000000"/>
            </w:tcBorders>
            <w:shd w:val="clear" w:color="auto" w:fill="auto"/>
            <w:hideMark/>
          </w:tcPr>
          <w:p w:rsidR="00DA7E35" w:rsidRPr="00DA7E35" w:rsidRDefault="00DA7E35" w:rsidP="00DA7E35">
            <w:pPr>
              <w:spacing w:after="0" w:line="240" w:lineRule="auto"/>
              <w:rPr>
                <w:rFonts w:eastAsia="Times New Roman" w:cs="Times New Roman"/>
                <w:color w:val="000000"/>
                <w:szCs w:val="24"/>
              </w:rPr>
            </w:pPr>
            <w:r w:rsidRPr="00DA7E35">
              <w:rPr>
                <w:rFonts w:eastAsia="Times New Roman" w:cs="Times New Roman"/>
                <w:color w:val="000000"/>
                <w:szCs w:val="24"/>
              </w:rPr>
              <w:t xml:space="preserve">2.1. </w:t>
            </w:r>
            <w:proofErr w:type="gramStart"/>
            <w:r w:rsidRPr="00DA7E35">
              <w:rPr>
                <w:rFonts w:eastAsia="Times New Roman" w:cs="Times New Roman"/>
                <w:color w:val="000000"/>
                <w:szCs w:val="24"/>
              </w:rPr>
              <w:t>Si  los</w:t>
            </w:r>
            <w:proofErr w:type="gramEnd"/>
            <w:r w:rsidRPr="00DA7E35">
              <w:rPr>
                <w:rFonts w:eastAsia="Times New Roman" w:cs="Times New Roman"/>
                <w:color w:val="000000"/>
                <w:szCs w:val="24"/>
              </w:rPr>
              <w:t xml:space="preserve"> datos actualizados son inválidos, se mostrará la ventana de edición nuevamente</w:t>
            </w:r>
            <w:r>
              <w:rPr>
                <w:rFonts w:eastAsia="Times New Roman" w:cs="Times New Roman"/>
                <w:color w:val="000000"/>
                <w:szCs w:val="24"/>
              </w:rPr>
              <w:t xml:space="preserve"> indica</w:t>
            </w:r>
            <w:r w:rsidRPr="00DA7E35">
              <w:rPr>
                <w:rFonts w:eastAsia="Times New Roman" w:cs="Times New Roman"/>
                <w:color w:val="000000"/>
                <w:szCs w:val="24"/>
              </w:rPr>
              <w:t>ndo los errores en los datos introducidos. Luego el doctor podrá corregir los errores,</w:t>
            </w:r>
            <w:r>
              <w:rPr>
                <w:rFonts w:eastAsia="Times New Roman" w:cs="Times New Roman"/>
                <w:color w:val="000000"/>
                <w:szCs w:val="24"/>
              </w:rPr>
              <w:t xml:space="preserve"> </w:t>
            </w:r>
            <w:r w:rsidRPr="00DA7E35">
              <w:rPr>
                <w:rFonts w:eastAsia="Times New Roman" w:cs="Times New Roman"/>
                <w:color w:val="000000"/>
                <w:szCs w:val="24"/>
              </w:rPr>
              <w:t>o cancelar el proceso de actualización de los datos.</w:t>
            </w:r>
          </w:p>
        </w:tc>
      </w:tr>
      <w:tr w:rsidR="00DA7E35" w:rsidRPr="00DA7E35" w:rsidTr="00E87A0C">
        <w:trPr>
          <w:trHeight w:val="303"/>
        </w:trPr>
        <w:tc>
          <w:tcPr>
            <w:tcW w:w="2275" w:type="dxa"/>
            <w:vMerge/>
            <w:tcBorders>
              <w:top w:val="nil"/>
              <w:left w:val="single" w:sz="8" w:space="0" w:color="auto"/>
              <w:bottom w:val="single" w:sz="8" w:space="0" w:color="000000"/>
              <w:right w:val="single" w:sz="8" w:space="0" w:color="auto"/>
            </w:tcBorders>
            <w:vAlign w:val="center"/>
            <w:hideMark/>
          </w:tcPr>
          <w:p w:rsidR="00DA7E35" w:rsidRPr="00DA7E35" w:rsidRDefault="00DA7E35" w:rsidP="00DA7E35">
            <w:pPr>
              <w:spacing w:after="0" w:line="240" w:lineRule="auto"/>
              <w:rPr>
                <w:rFonts w:ascii="Calibri" w:eastAsia="Times New Roman" w:hAnsi="Calibri" w:cs="Times New Roman"/>
                <w:b/>
                <w:bCs/>
                <w:color w:val="000000"/>
              </w:rPr>
            </w:pPr>
          </w:p>
        </w:tc>
        <w:tc>
          <w:tcPr>
            <w:tcW w:w="6929" w:type="dxa"/>
            <w:gridSpan w:val="2"/>
            <w:tcBorders>
              <w:top w:val="nil"/>
              <w:left w:val="nil"/>
              <w:bottom w:val="single" w:sz="8" w:space="0" w:color="auto"/>
              <w:right w:val="single" w:sz="8" w:space="0" w:color="000000"/>
            </w:tcBorders>
            <w:shd w:val="clear" w:color="auto" w:fill="auto"/>
            <w:hideMark/>
          </w:tcPr>
          <w:p w:rsidR="00DA7E35" w:rsidRPr="00DA7E35" w:rsidRDefault="00DA7E35" w:rsidP="00DA7E35">
            <w:pPr>
              <w:spacing w:after="0" w:line="240" w:lineRule="auto"/>
              <w:rPr>
                <w:rFonts w:ascii="Calibri" w:eastAsia="Times New Roman" w:hAnsi="Calibri" w:cs="Times New Roman"/>
                <w:color w:val="000000"/>
              </w:rPr>
            </w:pPr>
            <w:r w:rsidRPr="00DA7E35">
              <w:rPr>
                <w:rFonts w:ascii="Calibri" w:eastAsia="Times New Roman" w:hAnsi="Calibri" w:cs="Times New Roman"/>
                <w:color w:val="000000"/>
                <w:sz w:val="22"/>
              </w:rPr>
              <w:t> </w:t>
            </w:r>
          </w:p>
        </w:tc>
      </w:tr>
    </w:tbl>
    <w:p w:rsidR="00DA7E35" w:rsidRDefault="00DA7E35" w:rsidP="000C051F"/>
    <w:p w:rsidR="003B1105" w:rsidRDefault="003B1105" w:rsidP="000C051F"/>
    <w:p w:rsidR="003B1105" w:rsidRDefault="003B1105" w:rsidP="000C051F"/>
    <w:p w:rsidR="003B1105" w:rsidRDefault="003B1105" w:rsidP="000C051F"/>
    <w:p w:rsidR="00BF2259" w:rsidRDefault="00BF2259" w:rsidP="00BF2259">
      <w:pPr>
        <w:pStyle w:val="Heading1"/>
      </w:pPr>
    </w:p>
    <w:p w:rsidR="00BF2259" w:rsidRDefault="00BF2259" w:rsidP="00BF2259">
      <w:pPr>
        <w:pStyle w:val="Heading1"/>
      </w:pPr>
    </w:p>
    <w:p w:rsidR="00BF2259" w:rsidRDefault="00BF2259" w:rsidP="00BF2259">
      <w:pPr>
        <w:pStyle w:val="Heading1"/>
      </w:pPr>
    </w:p>
    <w:p w:rsidR="00562817" w:rsidRDefault="00562817" w:rsidP="00562817"/>
    <w:p w:rsidR="00562817" w:rsidRDefault="00562817" w:rsidP="00562817"/>
    <w:p w:rsidR="00562817" w:rsidRDefault="00562817" w:rsidP="00562817"/>
    <w:p w:rsidR="00562817" w:rsidRDefault="00562817" w:rsidP="00562817"/>
    <w:p w:rsidR="00562817" w:rsidRPr="00562817" w:rsidRDefault="00562817" w:rsidP="00562817"/>
    <w:p w:rsidR="00BF2259" w:rsidRDefault="00BF2259" w:rsidP="00BF2259">
      <w:pPr>
        <w:pStyle w:val="Heading1"/>
      </w:pPr>
    </w:p>
    <w:p w:rsidR="00BF2259" w:rsidRPr="002A6D39" w:rsidRDefault="00BF2259" w:rsidP="002A6D39">
      <w:pPr>
        <w:pStyle w:val="Heading2"/>
        <w:jc w:val="center"/>
        <w:rPr>
          <w:sz w:val="44"/>
        </w:rPr>
      </w:pPr>
      <w:bookmarkStart w:id="41" w:name="_Toc374094168"/>
      <w:r w:rsidRPr="002A6D39">
        <w:rPr>
          <w:sz w:val="44"/>
        </w:rPr>
        <w:t>Diagramas de Secuencia del Sistema</w:t>
      </w:r>
      <w:bookmarkEnd w:id="41"/>
    </w:p>
    <w:p w:rsidR="00BF2259" w:rsidRDefault="00BF2259" w:rsidP="000C051F"/>
    <w:p w:rsidR="00BF2259" w:rsidRDefault="00BF2259" w:rsidP="000C051F"/>
    <w:p w:rsidR="00BF2259" w:rsidRDefault="00BF2259" w:rsidP="000C051F"/>
    <w:p w:rsidR="00BF2259" w:rsidRDefault="00BF2259"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562817" w:rsidRDefault="00562817" w:rsidP="000C051F"/>
    <w:p w:rsidR="00BF2259" w:rsidRDefault="00BF2259" w:rsidP="000C051F"/>
    <w:p w:rsidR="00BF2259" w:rsidRDefault="00BF2259" w:rsidP="000C051F"/>
    <w:p w:rsidR="00BF2259" w:rsidRDefault="00BF2259" w:rsidP="000C051F"/>
    <w:p w:rsidR="00BF2259" w:rsidRDefault="00BF2259" w:rsidP="000C051F"/>
    <w:p w:rsidR="00BF2259" w:rsidRDefault="00BF2259" w:rsidP="000C051F"/>
    <w:p w:rsidR="003B1105" w:rsidRDefault="00BF2259" w:rsidP="00E87A0C">
      <w:pPr>
        <w:jc w:val="center"/>
      </w:pPr>
      <w:r w:rsidRPr="00BF2259">
        <w:rPr>
          <w:noProof/>
          <w:lang w:eastAsia="es-DO"/>
        </w:rPr>
        <w:drawing>
          <wp:inline distT="0" distB="0" distL="0" distR="0">
            <wp:extent cx="5024120" cy="4034155"/>
            <wp:effectExtent l="0" t="0" r="0" b="0"/>
            <wp:docPr id="4" name="Imagen 4" descr="C:\Users\Carlos Liriano\Documents\Diagramas de Secuencia del Sistema\Soriano\Actualiz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l Sistema\Soriano\Actualizar Analisi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4120" cy="4034155"/>
                    </a:xfrm>
                    <a:prstGeom prst="rect">
                      <a:avLst/>
                    </a:prstGeom>
                    <a:noFill/>
                    <a:ln>
                      <a:noFill/>
                    </a:ln>
                  </pic:spPr>
                </pic:pic>
              </a:graphicData>
            </a:graphic>
          </wp:inline>
        </w:drawing>
      </w:r>
    </w:p>
    <w:p w:rsidR="002B7C6B" w:rsidRDefault="00562817" w:rsidP="00E87A0C">
      <w:pPr>
        <w:jc w:val="center"/>
      </w:pPr>
      <w:r>
        <w:t>Diagrama de Secuencia q</w:t>
      </w:r>
      <w:r w:rsidR="00C94102">
        <w:t>ue muestra la i</w:t>
      </w:r>
      <w:r w:rsidR="00D64EDE">
        <w:t>n</w:t>
      </w:r>
      <w:r w:rsidR="00C94102">
        <w:t>terac</w:t>
      </w:r>
      <w:r w:rsidR="00D64EDE">
        <w:t>c</w:t>
      </w:r>
      <w:r w:rsidR="00C94102">
        <w:t>ión</w:t>
      </w:r>
      <w:r w:rsidR="006C159E">
        <w:t xml:space="preserve"> </w:t>
      </w:r>
      <w:r w:rsidR="00C94102">
        <w:t xml:space="preserve">del Usuario Administrativo </w:t>
      </w:r>
      <w:r w:rsidR="00DA7BDB">
        <w:t xml:space="preserve">y </w:t>
      </w:r>
      <w:r w:rsidR="00E87A0C">
        <w:br/>
      </w:r>
      <w:r w:rsidR="00C94102">
        <w:t>el sistema SIGEC para el caso de uso Actualizar</w:t>
      </w:r>
      <w:r w:rsidR="00DA7BDB">
        <w:t xml:space="preserve"> Análisis</w:t>
      </w:r>
      <w:r w:rsidR="006C159E">
        <w:t>.</w:t>
      </w:r>
    </w:p>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3B1105" w:rsidRDefault="006F2F4F" w:rsidP="00E87A0C">
      <w:pPr>
        <w:jc w:val="center"/>
      </w:pPr>
      <w:r w:rsidRPr="006F2F4F">
        <w:rPr>
          <w:noProof/>
          <w:lang w:eastAsia="es-DO"/>
        </w:rPr>
        <w:drawing>
          <wp:inline distT="0" distB="0" distL="0" distR="0">
            <wp:extent cx="4690110" cy="3937000"/>
            <wp:effectExtent l="0" t="0" r="0" b="0"/>
            <wp:docPr id="5" name="Imagen 5" descr="C:\Users\Carlos Liriano\Documents\Diagramas de Secuencia del Sistema\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l Sistema\Soriano\Actualizar Cit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90110" cy="3937000"/>
                    </a:xfrm>
                    <a:prstGeom prst="rect">
                      <a:avLst/>
                    </a:prstGeom>
                    <a:noFill/>
                    <a:ln>
                      <a:noFill/>
                    </a:ln>
                  </pic:spPr>
                </pic:pic>
              </a:graphicData>
            </a:graphic>
          </wp:inline>
        </w:drawing>
      </w:r>
    </w:p>
    <w:p w:rsidR="003F4221" w:rsidRDefault="006C159E" w:rsidP="00E87A0C">
      <w:pPr>
        <w:spacing w:after="0"/>
        <w:jc w:val="center"/>
      </w:pPr>
      <w:r>
        <w:t>Diagrama de Secuencia que muestra la interacción del Usuario Administrativo</w:t>
      </w:r>
    </w:p>
    <w:p w:rsidR="006C159E" w:rsidRDefault="003F4221" w:rsidP="00E87A0C">
      <w:pPr>
        <w:spacing w:after="0"/>
        <w:jc w:val="center"/>
      </w:pPr>
      <w:proofErr w:type="gramStart"/>
      <w:r>
        <w:t>y</w:t>
      </w:r>
      <w:proofErr w:type="gramEnd"/>
      <w:r>
        <w:t xml:space="preserve"> el </w:t>
      </w:r>
      <w:r w:rsidR="00286424">
        <w:t xml:space="preserve"> Paciente</w:t>
      </w:r>
      <w:r>
        <w:t xml:space="preserve"> con</w:t>
      </w:r>
      <w:r w:rsidR="006C159E">
        <w:t xml:space="preserve"> el sistema SIGEC para el caso de uso Actualizar Cita</w:t>
      </w:r>
    </w:p>
    <w:p w:rsidR="006C159E" w:rsidRDefault="006C159E" w:rsidP="003F4221">
      <w:pPr>
        <w:spacing w:after="0"/>
      </w:pPr>
    </w:p>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C159E" w:rsidRDefault="006C159E" w:rsidP="000C051F"/>
    <w:p w:rsidR="006F2F4F" w:rsidRDefault="006F2F4F" w:rsidP="00E87A0C">
      <w:pPr>
        <w:jc w:val="center"/>
      </w:pPr>
      <w:r w:rsidRPr="006F2F4F">
        <w:rPr>
          <w:noProof/>
          <w:lang w:eastAsia="es-DO"/>
        </w:rPr>
        <w:drawing>
          <wp:inline distT="0" distB="0" distL="0" distR="0">
            <wp:extent cx="4841240" cy="3947795"/>
            <wp:effectExtent l="0" t="0" r="0" b="0"/>
            <wp:docPr id="6" name="Imagen 6" descr="C:\Users\Carlos Liriano\Documents\Diagramas de Secuencia del Sistema\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l Sistema\Soriano\Actualizar Estudi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41240" cy="3947795"/>
                    </a:xfrm>
                    <a:prstGeom prst="rect">
                      <a:avLst/>
                    </a:prstGeom>
                    <a:noFill/>
                    <a:ln>
                      <a:noFill/>
                    </a:ln>
                  </pic:spPr>
                </pic:pic>
              </a:graphicData>
            </a:graphic>
          </wp:inline>
        </w:drawing>
      </w:r>
    </w:p>
    <w:p w:rsidR="006C159E" w:rsidRDefault="006C159E" w:rsidP="00E87A0C">
      <w:pPr>
        <w:jc w:val="center"/>
      </w:pPr>
      <w:r>
        <w:t xml:space="preserve">Diagrama de Secuencia que muestra la interacción del Usuario Administrativo </w:t>
      </w:r>
      <w:r w:rsidR="00E87A0C">
        <w:br/>
      </w:r>
      <w:r>
        <w:t>y el sistema SIGEC para el caso de uso Actualizar Estudio</w:t>
      </w:r>
    </w:p>
    <w:p w:rsidR="006C159E" w:rsidRDefault="006C159E"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286424" w:rsidRDefault="00286424" w:rsidP="000C051F"/>
    <w:p w:rsidR="006F2F4F" w:rsidRDefault="006F2F4F" w:rsidP="00E87A0C">
      <w:pPr>
        <w:jc w:val="center"/>
      </w:pPr>
      <w:r w:rsidRPr="006F2F4F">
        <w:rPr>
          <w:noProof/>
          <w:lang w:eastAsia="es-DO"/>
        </w:rPr>
        <w:drawing>
          <wp:inline distT="0" distB="0" distL="0" distR="0">
            <wp:extent cx="4862195" cy="3990975"/>
            <wp:effectExtent l="0" t="0" r="0" b="0"/>
            <wp:docPr id="7" name="Imagen 7" descr="C:\Users\Carlos Liriano\Documents\Diagramas de Secuencia del Sistema\Soriano\Actualiz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l Sistema\Soriano\Actualizar Pacient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62195" cy="3990975"/>
                    </a:xfrm>
                    <a:prstGeom prst="rect">
                      <a:avLst/>
                    </a:prstGeom>
                    <a:noFill/>
                    <a:ln>
                      <a:noFill/>
                    </a:ln>
                  </pic:spPr>
                </pic:pic>
              </a:graphicData>
            </a:graphic>
          </wp:inline>
        </w:drawing>
      </w:r>
    </w:p>
    <w:p w:rsidR="007C3EFA" w:rsidRDefault="00286424" w:rsidP="00E87A0C">
      <w:pPr>
        <w:spacing w:after="0"/>
        <w:jc w:val="center"/>
      </w:pPr>
      <w:r>
        <w:t>Diagrama de Secuencia que muestra la interacción</w:t>
      </w:r>
      <w:r w:rsidR="003718D3">
        <w:t xml:space="preserve"> </w:t>
      </w:r>
      <w:r>
        <w:t>del Usuario Administrativo y</w:t>
      </w:r>
    </w:p>
    <w:p w:rsidR="00286424" w:rsidRDefault="00286424" w:rsidP="00E87A0C">
      <w:pPr>
        <w:spacing w:after="0"/>
        <w:jc w:val="center"/>
      </w:pPr>
      <w:proofErr w:type="gramStart"/>
      <w:r>
        <w:t>el</w:t>
      </w:r>
      <w:proofErr w:type="gramEnd"/>
      <w:r>
        <w:t xml:space="preserve"> sistema SIGEC para el caso de uso Actualizar Paciente</w:t>
      </w:r>
      <w:r w:rsidR="003718D3">
        <w:t>.</w:t>
      </w:r>
    </w:p>
    <w:p w:rsidR="00286424" w:rsidRDefault="00286424" w:rsidP="007C3EFA">
      <w:pPr>
        <w:spacing w:after="0"/>
      </w:pPr>
    </w:p>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3718D3" w:rsidRDefault="003718D3" w:rsidP="000C051F"/>
    <w:p w:rsidR="006F2F4F" w:rsidRDefault="006F2F4F" w:rsidP="00E87A0C">
      <w:pPr>
        <w:jc w:val="center"/>
      </w:pPr>
      <w:r w:rsidRPr="006F2F4F">
        <w:rPr>
          <w:noProof/>
          <w:lang w:eastAsia="es-DO"/>
        </w:rPr>
        <w:drawing>
          <wp:inline distT="0" distB="0" distL="0" distR="0">
            <wp:extent cx="4819650" cy="3990975"/>
            <wp:effectExtent l="0" t="0" r="0" b="0"/>
            <wp:docPr id="8" name="Imagen 8" descr="C:\Users\Carlos Liriano\Documents\Diagramas de Secuencia del Sistema\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os Liriano\Documents\Diagramas de Secuencia del Sistema\Soriano\Actualizar Procedimient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9650" cy="3990975"/>
                    </a:xfrm>
                    <a:prstGeom prst="rect">
                      <a:avLst/>
                    </a:prstGeom>
                    <a:noFill/>
                    <a:ln>
                      <a:noFill/>
                    </a:ln>
                  </pic:spPr>
                </pic:pic>
              </a:graphicData>
            </a:graphic>
          </wp:inline>
        </w:drawing>
      </w:r>
    </w:p>
    <w:p w:rsidR="007C3EFA" w:rsidRDefault="003718D3" w:rsidP="00E87A0C">
      <w:pPr>
        <w:spacing w:after="0"/>
        <w:jc w:val="center"/>
      </w:pPr>
      <w:r>
        <w:t>Diagrama de Secuencia que muestra la interacción del Usuario Administrativo y</w:t>
      </w:r>
    </w:p>
    <w:p w:rsidR="003718D3" w:rsidRDefault="003718D3" w:rsidP="00E87A0C">
      <w:pPr>
        <w:spacing w:after="0"/>
        <w:jc w:val="center"/>
      </w:pPr>
      <w:proofErr w:type="gramStart"/>
      <w:r>
        <w:t>el</w:t>
      </w:r>
      <w:proofErr w:type="gramEnd"/>
      <w:r>
        <w:t xml:space="preserve"> sistema SIGEC para el caso de uso Actualizar </w:t>
      </w:r>
      <w:r w:rsidR="0069270F">
        <w:t>Procedimiento</w:t>
      </w:r>
      <w:r w:rsidR="004E602A">
        <w:t>.</w:t>
      </w:r>
    </w:p>
    <w:p w:rsidR="004E602A" w:rsidRDefault="004E602A" w:rsidP="007C3EFA">
      <w:pPr>
        <w:spacing w:after="0"/>
      </w:pPr>
    </w:p>
    <w:p w:rsidR="004E602A" w:rsidRDefault="004E602A" w:rsidP="003718D3"/>
    <w:p w:rsidR="004E602A" w:rsidRDefault="004E602A" w:rsidP="003718D3"/>
    <w:p w:rsidR="004E602A" w:rsidRDefault="004E602A" w:rsidP="003718D3"/>
    <w:p w:rsidR="004E602A" w:rsidRDefault="004E602A" w:rsidP="003718D3"/>
    <w:p w:rsidR="004E602A" w:rsidRDefault="004E602A" w:rsidP="003718D3"/>
    <w:p w:rsidR="004E602A" w:rsidRDefault="004E602A" w:rsidP="003718D3"/>
    <w:p w:rsidR="003718D3" w:rsidRDefault="003718D3" w:rsidP="000C051F"/>
    <w:p w:rsidR="004E602A" w:rsidRDefault="004E602A" w:rsidP="000C051F"/>
    <w:p w:rsidR="004E602A" w:rsidRDefault="004E602A" w:rsidP="000C051F"/>
    <w:p w:rsidR="00E87A0C" w:rsidRDefault="00E87A0C" w:rsidP="000C051F"/>
    <w:p w:rsidR="00E87A0C" w:rsidRDefault="00E87A0C" w:rsidP="000C051F"/>
    <w:p w:rsidR="00E87A0C" w:rsidRDefault="00E87A0C" w:rsidP="000C051F"/>
    <w:p w:rsidR="006F2F4F" w:rsidRDefault="006F2F4F" w:rsidP="00A05ED9">
      <w:pPr>
        <w:jc w:val="center"/>
      </w:pPr>
      <w:r w:rsidRPr="006F2F4F">
        <w:rPr>
          <w:noProof/>
          <w:lang w:eastAsia="es-DO"/>
        </w:rPr>
        <w:drawing>
          <wp:inline distT="0" distB="0" distL="0" distR="0">
            <wp:extent cx="4700905" cy="3937000"/>
            <wp:effectExtent l="0" t="0" r="0" b="0"/>
            <wp:docPr id="9" name="Imagen 9" descr="C:\Users\Carlos Liriano\Documents\Diagramas de Secuencia del Sistema\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 Liriano\Documents\Diagramas de Secuencia del Sistema\Soriano\Actualizar Receta.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0905" cy="3937000"/>
                    </a:xfrm>
                    <a:prstGeom prst="rect">
                      <a:avLst/>
                    </a:prstGeom>
                    <a:noFill/>
                    <a:ln>
                      <a:noFill/>
                    </a:ln>
                  </pic:spPr>
                </pic:pic>
              </a:graphicData>
            </a:graphic>
          </wp:inline>
        </w:drawing>
      </w:r>
    </w:p>
    <w:p w:rsidR="007C3EFA" w:rsidRDefault="004E602A" w:rsidP="00A05ED9">
      <w:pPr>
        <w:spacing w:after="0"/>
        <w:jc w:val="center"/>
      </w:pPr>
      <w:r>
        <w:t>Diagrama de Secuencia que muestra la interacción del Usuario Administrativo</w:t>
      </w:r>
    </w:p>
    <w:p w:rsidR="004E602A" w:rsidRDefault="004E602A" w:rsidP="00A05ED9">
      <w:pPr>
        <w:spacing w:after="0"/>
        <w:jc w:val="center"/>
      </w:pPr>
      <w:proofErr w:type="gramStart"/>
      <w:r>
        <w:t>y</w:t>
      </w:r>
      <w:proofErr w:type="gramEnd"/>
      <w:r>
        <w:t xml:space="preserve"> el sistema SIGEC para el caso de uso Actualizar Receta.</w:t>
      </w:r>
    </w:p>
    <w:p w:rsidR="004E602A" w:rsidRDefault="004E602A" w:rsidP="007C3EFA">
      <w:pPr>
        <w:spacing w:after="0"/>
      </w:pPr>
    </w:p>
    <w:p w:rsidR="004E602A" w:rsidRDefault="004E602A" w:rsidP="000C051F"/>
    <w:p w:rsidR="00B74944" w:rsidRDefault="00B74944" w:rsidP="000C051F"/>
    <w:p w:rsidR="00B74944" w:rsidRDefault="00B74944" w:rsidP="000C051F"/>
    <w:p w:rsidR="00B74944" w:rsidRDefault="00B74944"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4E602A" w:rsidP="000C051F"/>
    <w:p w:rsidR="004E602A" w:rsidRDefault="006F2F4F" w:rsidP="00A05ED9">
      <w:pPr>
        <w:jc w:val="center"/>
      </w:pPr>
      <w:r w:rsidRPr="006F2F4F">
        <w:rPr>
          <w:noProof/>
          <w:lang w:eastAsia="es-DO"/>
        </w:rPr>
        <w:drawing>
          <wp:inline distT="0" distB="0" distL="0" distR="0">
            <wp:extent cx="4679950" cy="4305300"/>
            <wp:effectExtent l="19050" t="0" r="6350" b="0"/>
            <wp:docPr id="10" name="Imagen 10" descr="C:\Users\Carlos Liriano\Documents\Diagramas de Secuencia del Sistema\Soriano\Asign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os Liriano\Documents\Diagramas de Secuencia del Sistema\Soriano\Asignar Analisi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9950" cy="4305300"/>
                    </a:xfrm>
                    <a:prstGeom prst="rect">
                      <a:avLst/>
                    </a:prstGeom>
                    <a:noFill/>
                    <a:ln>
                      <a:noFill/>
                    </a:ln>
                  </pic:spPr>
                </pic:pic>
              </a:graphicData>
            </a:graphic>
          </wp:inline>
        </w:drawing>
      </w:r>
    </w:p>
    <w:p w:rsidR="00D26C9A" w:rsidRDefault="00D26C9A" w:rsidP="00A05ED9">
      <w:pPr>
        <w:spacing w:after="0"/>
        <w:jc w:val="center"/>
      </w:pPr>
      <w:r>
        <w:t xml:space="preserve">Diagrama de Secuencia que muestra la interacción del </w:t>
      </w:r>
      <w:r w:rsidR="00B67C8A">
        <w:t xml:space="preserve">Doctor </w:t>
      </w:r>
      <w:r>
        <w:t xml:space="preserve">y el sistema </w:t>
      </w:r>
      <w:r w:rsidR="00A05ED9">
        <w:br/>
      </w:r>
      <w:r>
        <w:t>SIGEC</w:t>
      </w:r>
      <w:r w:rsidR="00A05ED9">
        <w:t xml:space="preserve"> </w:t>
      </w:r>
      <w:r>
        <w:t xml:space="preserve">para el caso de uso Asignar </w:t>
      </w:r>
      <w:r w:rsidR="00B67C8A">
        <w:t>Análisis</w:t>
      </w:r>
      <w:r>
        <w:t>.</w:t>
      </w:r>
    </w:p>
    <w:p w:rsidR="00B67C8A" w:rsidRDefault="00B67C8A" w:rsidP="007C3EFA">
      <w:pPr>
        <w:spacing w:after="0"/>
      </w:pPr>
    </w:p>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B67C8A" w:rsidRDefault="00B67C8A" w:rsidP="00D26C9A"/>
    <w:p w:rsidR="004E602A" w:rsidRDefault="004E602A" w:rsidP="000C051F"/>
    <w:p w:rsidR="006F2F4F" w:rsidRDefault="006F2F4F" w:rsidP="00A05ED9">
      <w:pPr>
        <w:jc w:val="center"/>
      </w:pPr>
      <w:r w:rsidRPr="006F2F4F">
        <w:rPr>
          <w:noProof/>
          <w:lang w:eastAsia="es-DO"/>
        </w:rPr>
        <w:drawing>
          <wp:inline distT="0" distB="0" distL="0" distR="0">
            <wp:extent cx="4593515" cy="4261705"/>
            <wp:effectExtent l="0" t="0" r="0" b="0"/>
            <wp:docPr id="13" name="Imagen 13" descr="C:\Users\Carlos Liriano\Documents\Diagramas de Secuencia del Sistema\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 Liriano\Documents\Diagramas de Secuencia del Sistema\Soriano\Asignar Estudi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0126" cy="4267838"/>
                    </a:xfrm>
                    <a:prstGeom prst="rect">
                      <a:avLst/>
                    </a:prstGeom>
                    <a:noFill/>
                    <a:ln>
                      <a:noFill/>
                    </a:ln>
                  </pic:spPr>
                </pic:pic>
              </a:graphicData>
            </a:graphic>
          </wp:inline>
        </w:drawing>
      </w:r>
    </w:p>
    <w:p w:rsidR="00341178" w:rsidRDefault="00B67C8A" w:rsidP="00A05ED9">
      <w:pPr>
        <w:spacing w:after="0"/>
        <w:jc w:val="center"/>
      </w:pPr>
      <w:r>
        <w:t>Diagrama de Secuencia que muestra la interacción del Doctor y</w:t>
      </w:r>
    </w:p>
    <w:p w:rsidR="00B67C8A" w:rsidRDefault="00B67C8A" w:rsidP="00A05ED9">
      <w:pPr>
        <w:spacing w:after="0"/>
        <w:jc w:val="center"/>
      </w:pPr>
      <w:proofErr w:type="gramStart"/>
      <w:r>
        <w:t>el</w:t>
      </w:r>
      <w:proofErr w:type="gramEnd"/>
      <w:r>
        <w:t xml:space="preserve"> sistema SIGEC para el caso de uso Asignar Estudio.</w:t>
      </w:r>
    </w:p>
    <w:p w:rsidR="00B67C8A" w:rsidRDefault="00B67C8A"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341178" w:rsidRDefault="00341178" w:rsidP="00341178">
      <w:pPr>
        <w:spacing w:after="0"/>
      </w:pPr>
    </w:p>
    <w:p w:rsidR="006F2F4F" w:rsidRDefault="006F2F4F" w:rsidP="00A05ED9">
      <w:pPr>
        <w:jc w:val="center"/>
      </w:pPr>
      <w:r w:rsidRPr="006F2F4F">
        <w:rPr>
          <w:noProof/>
          <w:lang w:eastAsia="es-DO"/>
        </w:rPr>
        <w:drawing>
          <wp:inline distT="0" distB="0" distL="0" distR="0">
            <wp:extent cx="4798060" cy="3947795"/>
            <wp:effectExtent l="0" t="0" r="0" b="0"/>
            <wp:docPr id="14" name="Imagen 14" descr="C:\Users\Carlos Liriano\Documents\Diagramas de Secuencia del Sistema\Soriano\Asign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os Liriano\Documents\Diagramas de Secuencia del Sistema\Soriano\Asignar Medicament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8060" cy="3947795"/>
                    </a:xfrm>
                    <a:prstGeom prst="rect">
                      <a:avLst/>
                    </a:prstGeom>
                    <a:noFill/>
                    <a:ln>
                      <a:noFill/>
                    </a:ln>
                  </pic:spPr>
                </pic:pic>
              </a:graphicData>
            </a:graphic>
          </wp:inline>
        </w:drawing>
      </w:r>
    </w:p>
    <w:p w:rsidR="00341178" w:rsidRDefault="00341178" w:rsidP="00A05ED9">
      <w:pPr>
        <w:spacing w:after="0"/>
        <w:jc w:val="center"/>
      </w:pPr>
      <w:r>
        <w:t>Diagrama de Secuencia que muestra la interacción del Doctor y</w:t>
      </w:r>
    </w:p>
    <w:p w:rsidR="00341178" w:rsidRDefault="00341178" w:rsidP="00A05ED9">
      <w:pPr>
        <w:spacing w:after="0"/>
        <w:jc w:val="center"/>
      </w:pPr>
      <w:proofErr w:type="gramStart"/>
      <w:r>
        <w:t>el</w:t>
      </w:r>
      <w:proofErr w:type="gramEnd"/>
      <w:r>
        <w:t xml:space="preserve"> sistema SIGEC para el caso de uso Asignar </w:t>
      </w:r>
      <w:r w:rsidR="00D32AFE">
        <w:t>Medicamento</w:t>
      </w:r>
      <w:r>
        <w:t>.</w:t>
      </w:r>
    </w:p>
    <w:p w:rsidR="00341178" w:rsidRDefault="00341178"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6F2F4F" w:rsidRDefault="006F2F4F" w:rsidP="00A05ED9">
      <w:pPr>
        <w:jc w:val="center"/>
      </w:pPr>
      <w:r w:rsidRPr="006F2F4F">
        <w:rPr>
          <w:noProof/>
          <w:lang w:eastAsia="es-DO"/>
        </w:rPr>
        <w:drawing>
          <wp:inline distT="0" distB="0" distL="0" distR="0">
            <wp:extent cx="5041900" cy="4660346"/>
            <wp:effectExtent l="19050" t="0" r="6350" b="0"/>
            <wp:docPr id="15" name="Imagen 15" descr="C:\Users\Carlos Liriano\Documents\Diagramas de Secuencia del Sistema\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 Liriano\Documents\Diagramas de Secuencia del Sistema\Soriano\Asignar Procedimient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6402" cy="4664507"/>
                    </a:xfrm>
                    <a:prstGeom prst="rect">
                      <a:avLst/>
                    </a:prstGeom>
                    <a:noFill/>
                    <a:ln>
                      <a:noFill/>
                    </a:ln>
                  </pic:spPr>
                </pic:pic>
              </a:graphicData>
            </a:graphic>
          </wp:inline>
        </w:drawing>
      </w:r>
    </w:p>
    <w:p w:rsidR="00D32AFE" w:rsidRDefault="00D32AFE" w:rsidP="00A05ED9">
      <w:pPr>
        <w:spacing w:after="0"/>
        <w:jc w:val="center"/>
      </w:pPr>
      <w:r>
        <w:t>Diagrama de Secuencia que muestra la interacción del Doctor y el sistema SIGEC</w:t>
      </w:r>
    </w:p>
    <w:p w:rsidR="00D32AFE" w:rsidRDefault="00D32AFE" w:rsidP="00A05ED9">
      <w:pPr>
        <w:spacing w:after="0"/>
        <w:jc w:val="center"/>
      </w:pPr>
      <w:proofErr w:type="gramStart"/>
      <w:r>
        <w:t>para</w:t>
      </w:r>
      <w:proofErr w:type="gramEnd"/>
      <w:r>
        <w:t xml:space="preserve"> el caso de uso Asignar Procedimiento.</w:t>
      </w:r>
    </w:p>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D32AFE" w:rsidRDefault="00D32AFE" w:rsidP="000C051F"/>
    <w:p w:rsidR="006F2F4F" w:rsidRDefault="006F2F4F" w:rsidP="00A05ED9">
      <w:pPr>
        <w:jc w:val="center"/>
      </w:pPr>
      <w:r w:rsidRPr="006F2F4F">
        <w:rPr>
          <w:noProof/>
          <w:lang w:eastAsia="es-DO"/>
        </w:rPr>
        <w:drawing>
          <wp:inline distT="0" distB="0" distL="0" distR="0">
            <wp:extent cx="5308600" cy="4456177"/>
            <wp:effectExtent l="19050" t="0" r="6350" b="0"/>
            <wp:docPr id="16" name="Imagen 16" descr="C:\Users\Carlos Liriano\Documents\Diagramas de Secuencia del Sistema\Soriano\Buscar Datos del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os Liriano\Documents\Diagramas de Secuencia del Sistema\Soriano\Buscar Datos del Sistema.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12916" cy="4459800"/>
                    </a:xfrm>
                    <a:prstGeom prst="rect">
                      <a:avLst/>
                    </a:prstGeom>
                    <a:noFill/>
                    <a:ln>
                      <a:noFill/>
                    </a:ln>
                  </pic:spPr>
                </pic:pic>
              </a:graphicData>
            </a:graphic>
          </wp:inline>
        </w:drawing>
      </w:r>
    </w:p>
    <w:p w:rsidR="00B6240C" w:rsidRDefault="00D32AFE" w:rsidP="00A05ED9">
      <w:pPr>
        <w:spacing w:after="0"/>
        <w:jc w:val="center"/>
      </w:pPr>
      <w:r>
        <w:t>Diagrama de Secue</w:t>
      </w:r>
      <w:r w:rsidR="00B6240C">
        <w:t xml:space="preserve">ncia que muestra la interacción </w:t>
      </w:r>
      <w:r>
        <w:t>del Doctor y el sistema SIGEC</w:t>
      </w:r>
    </w:p>
    <w:p w:rsidR="00D32AFE" w:rsidRDefault="00D32AFE" w:rsidP="00A05ED9">
      <w:pPr>
        <w:spacing w:after="0"/>
        <w:jc w:val="center"/>
      </w:pPr>
      <w:proofErr w:type="gramStart"/>
      <w:r>
        <w:t>para</w:t>
      </w:r>
      <w:proofErr w:type="gramEnd"/>
      <w:r>
        <w:t xml:space="preserve"> el caso de uso</w:t>
      </w:r>
      <w:r w:rsidR="00B6240C">
        <w:t xml:space="preserve"> Buscar Datos del Sistema</w:t>
      </w:r>
      <w:r>
        <w:t>.</w:t>
      </w:r>
    </w:p>
    <w:p w:rsidR="00D32AFE" w:rsidRDefault="00D32AFE" w:rsidP="00A05ED9">
      <w:pPr>
        <w:jc w:val="center"/>
      </w:pPr>
    </w:p>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6F2F4F" w:rsidRDefault="006F2F4F" w:rsidP="00A05ED9">
      <w:pPr>
        <w:jc w:val="center"/>
      </w:pPr>
      <w:r w:rsidRPr="006F2F4F">
        <w:rPr>
          <w:noProof/>
          <w:lang w:eastAsia="es-DO"/>
        </w:rPr>
        <w:drawing>
          <wp:inline distT="0" distB="0" distL="0" distR="0">
            <wp:extent cx="5486400" cy="4780840"/>
            <wp:effectExtent l="19050" t="0" r="0" b="0"/>
            <wp:docPr id="17" name="Imagen 17" descr="C:\Users\Carlos Liriano\Documents\Diagramas de Secuencia del Sistema\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 Liriano\Documents\Diagramas de Secuencia del Sistema\Soriano\Listar Analisi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4780840"/>
                    </a:xfrm>
                    <a:prstGeom prst="rect">
                      <a:avLst/>
                    </a:prstGeom>
                    <a:noFill/>
                    <a:ln>
                      <a:noFill/>
                    </a:ln>
                  </pic:spPr>
                </pic:pic>
              </a:graphicData>
            </a:graphic>
          </wp:inline>
        </w:drawing>
      </w:r>
    </w:p>
    <w:p w:rsidR="007C6E4F" w:rsidRDefault="007C6E4F" w:rsidP="00A05ED9">
      <w:pPr>
        <w:spacing w:after="0"/>
        <w:jc w:val="center"/>
      </w:pPr>
      <w:r>
        <w:t xml:space="preserve">Diagrama de Secuencia que muestra la interacción del </w:t>
      </w:r>
      <w:r w:rsidR="00424592">
        <w:t xml:space="preserve">Usuario Administrativo </w:t>
      </w:r>
      <w:r>
        <w:t>y el sistema SIGEC para el caso de uso</w:t>
      </w:r>
      <w:r w:rsidR="00424592">
        <w:t xml:space="preserve"> Listar Análisis</w:t>
      </w:r>
      <w:r>
        <w:t>.</w:t>
      </w:r>
    </w:p>
    <w:p w:rsidR="007C6E4F" w:rsidRDefault="007C6E4F" w:rsidP="00A05ED9">
      <w:pPr>
        <w:jc w:val="center"/>
      </w:pPr>
    </w:p>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7C6E4F" w:rsidRDefault="007C6E4F" w:rsidP="000C051F"/>
    <w:p w:rsidR="006F2F4F" w:rsidRDefault="000D7626" w:rsidP="00A05ED9">
      <w:pPr>
        <w:jc w:val="center"/>
      </w:pPr>
      <w:r w:rsidRPr="000D7626">
        <w:rPr>
          <w:noProof/>
          <w:lang w:eastAsia="es-DO"/>
        </w:rPr>
        <w:drawing>
          <wp:inline distT="0" distB="0" distL="0" distR="0">
            <wp:extent cx="5880090" cy="2349500"/>
            <wp:effectExtent l="19050" t="0" r="6360" b="0"/>
            <wp:docPr id="38" name="Imagen 38" descr="C:\Users\Carlos Liriano\Documents\Diagramas de Secuencia del Sistema\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l Sistema\Liriano\Listar Aseguradoras.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89625" cy="2353310"/>
                    </a:xfrm>
                    <a:prstGeom prst="rect">
                      <a:avLst/>
                    </a:prstGeom>
                    <a:noFill/>
                    <a:ln>
                      <a:noFill/>
                    </a:ln>
                  </pic:spPr>
                </pic:pic>
              </a:graphicData>
            </a:graphic>
          </wp:inline>
        </w:drawing>
      </w:r>
    </w:p>
    <w:p w:rsidR="009D4E77" w:rsidRDefault="009D4E77" w:rsidP="00A05ED9">
      <w:pPr>
        <w:spacing w:after="0"/>
        <w:jc w:val="center"/>
      </w:pPr>
      <w:r>
        <w:t xml:space="preserve">Diagrama de Secuencia que muestra la interacción del Doctor y el sistema SIGEC para el caso </w:t>
      </w:r>
      <w:r w:rsidR="00A05ED9">
        <w:br/>
      </w:r>
      <w:r>
        <w:t>de uso Listar Aseguradora.</w:t>
      </w:r>
    </w:p>
    <w:p w:rsidR="000D7626" w:rsidRDefault="000D7626"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9D4E77" w:rsidRDefault="009D4E77" w:rsidP="000C051F"/>
    <w:p w:rsidR="00A05ED9" w:rsidRDefault="00A05ED9" w:rsidP="000C051F"/>
    <w:p w:rsidR="009D4E77" w:rsidRDefault="009D4E77" w:rsidP="000C051F"/>
    <w:p w:rsidR="000D7626" w:rsidRDefault="000D7626" w:rsidP="00A05ED9">
      <w:pPr>
        <w:jc w:val="center"/>
      </w:pPr>
      <w:r w:rsidRPr="000D7626">
        <w:rPr>
          <w:noProof/>
          <w:lang w:eastAsia="es-DO"/>
        </w:rPr>
        <w:drawing>
          <wp:inline distT="0" distB="0" distL="0" distR="0">
            <wp:extent cx="5257800" cy="2353310"/>
            <wp:effectExtent l="0" t="0" r="0" b="0"/>
            <wp:docPr id="39" name="Imagen 39" descr="C:\Users\Carlos Liriano\Documents\Diagramas de Secuencia del Sistema\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l Sistema\Liriano\Listar Cita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2353310"/>
                    </a:xfrm>
                    <a:prstGeom prst="rect">
                      <a:avLst/>
                    </a:prstGeom>
                    <a:noFill/>
                    <a:ln>
                      <a:noFill/>
                    </a:ln>
                  </pic:spPr>
                </pic:pic>
              </a:graphicData>
            </a:graphic>
          </wp:inline>
        </w:drawing>
      </w:r>
    </w:p>
    <w:p w:rsidR="00974442" w:rsidRDefault="009D4E77" w:rsidP="00A05ED9">
      <w:pPr>
        <w:spacing w:after="0"/>
        <w:jc w:val="center"/>
      </w:pPr>
      <w:r>
        <w:t>Diagrama de Secuencia que muestra la interacción del Usuario Administrativo y</w:t>
      </w:r>
    </w:p>
    <w:p w:rsidR="009D4E77" w:rsidRDefault="009D4E77" w:rsidP="00A05ED9">
      <w:pPr>
        <w:spacing w:after="0"/>
        <w:jc w:val="center"/>
      </w:pPr>
      <w:proofErr w:type="gramStart"/>
      <w:r>
        <w:t>el</w:t>
      </w:r>
      <w:proofErr w:type="gramEnd"/>
      <w:r>
        <w:t xml:space="preserve"> sistema SIGEC para el caso de uso Listar Citas.</w:t>
      </w:r>
    </w:p>
    <w:p w:rsidR="009D4E77" w:rsidRDefault="009D4E77" w:rsidP="000C051F"/>
    <w:p w:rsidR="009D4E77" w:rsidRDefault="009D4E77"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D4E77" w:rsidRDefault="009D4E77" w:rsidP="000C051F"/>
    <w:p w:rsidR="009D4E77" w:rsidRDefault="009D4E77" w:rsidP="000C051F"/>
    <w:p w:rsidR="009D4E77" w:rsidRDefault="009D4E77" w:rsidP="000C051F"/>
    <w:p w:rsidR="009D4E77" w:rsidRDefault="009D4E77" w:rsidP="000C051F"/>
    <w:p w:rsidR="000D7626" w:rsidRDefault="000D7626" w:rsidP="000C051F"/>
    <w:p w:rsidR="000D7626" w:rsidRDefault="000D7626" w:rsidP="00A05ED9">
      <w:pPr>
        <w:jc w:val="center"/>
      </w:pPr>
      <w:r w:rsidRPr="000D7626">
        <w:rPr>
          <w:noProof/>
          <w:lang w:eastAsia="es-DO"/>
        </w:rPr>
        <w:drawing>
          <wp:inline distT="0" distB="0" distL="0" distR="0">
            <wp:extent cx="5764199" cy="2146300"/>
            <wp:effectExtent l="19050" t="0" r="7951" b="0"/>
            <wp:docPr id="40" name="Imagen 40" descr="C:\Users\Carlos Liriano\Documents\Diagramas de Secuencia del Sistema\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l Sistema\Liriano\Listar Estudio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2807" cy="2149505"/>
                    </a:xfrm>
                    <a:prstGeom prst="rect">
                      <a:avLst/>
                    </a:prstGeom>
                    <a:noFill/>
                    <a:ln>
                      <a:noFill/>
                    </a:ln>
                  </pic:spPr>
                </pic:pic>
              </a:graphicData>
            </a:graphic>
          </wp:inline>
        </w:drawing>
      </w:r>
    </w:p>
    <w:p w:rsidR="009A3258" w:rsidRDefault="009A3258" w:rsidP="00A05ED9">
      <w:pPr>
        <w:spacing w:after="0"/>
        <w:jc w:val="center"/>
      </w:pPr>
      <w:r>
        <w:t xml:space="preserve">Diagrama de Secuencia que muestra la interacción del Doctor </w:t>
      </w:r>
      <w:proofErr w:type="gramStart"/>
      <w:r>
        <w:t>y  el</w:t>
      </w:r>
      <w:proofErr w:type="gramEnd"/>
      <w:r>
        <w:t xml:space="preserve"> sistema SIGEC para el </w:t>
      </w:r>
      <w:r w:rsidR="00A05ED9">
        <w:br/>
      </w:r>
      <w:r>
        <w:t>caso de uso Listar Citas.</w:t>
      </w:r>
    </w:p>
    <w:p w:rsidR="006F2F4F" w:rsidRDefault="006F2F4F"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6F2F4F" w:rsidRDefault="000D7626" w:rsidP="00A05ED9">
      <w:pPr>
        <w:jc w:val="center"/>
      </w:pPr>
      <w:r w:rsidRPr="000D7626">
        <w:rPr>
          <w:noProof/>
          <w:lang w:eastAsia="es-DO"/>
        </w:rPr>
        <w:drawing>
          <wp:inline distT="0" distB="0" distL="0" distR="0">
            <wp:extent cx="5836285" cy="2353310"/>
            <wp:effectExtent l="0" t="0" r="0" b="0"/>
            <wp:docPr id="41" name="Imagen 41" descr="C:\Users\Carlos Liriano\Documents\Diagramas de Secuencia del Sistema\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l Sistema\Liriano\Listar Ingreso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36285" cy="2353310"/>
                    </a:xfrm>
                    <a:prstGeom prst="rect">
                      <a:avLst/>
                    </a:prstGeom>
                    <a:noFill/>
                    <a:ln>
                      <a:noFill/>
                    </a:ln>
                  </pic:spPr>
                </pic:pic>
              </a:graphicData>
            </a:graphic>
          </wp:inline>
        </w:drawing>
      </w:r>
    </w:p>
    <w:p w:rsidR="009A3258" w:rsidRDefault="009A3258" w:rsidP="00A05ED9">
      <w:pPr>
        <w:spacing w:after="0"/>
        <w:jc w:val="center"/>
      </w:pPr>
      <w:r>
        <w:t>Diagrama de Secuencia que muestra la interacción del Usuario Administrativo y</w:t>
      </w:r>
    </w:p>
    <w:p w:rsidR="009A3258" w:rsidRDefault="009A3258" w:rsidP="00A05ED9">
      <w:pPr>
        <w:spacing w:after="0"/>
        <w:jc w:val="center"/>
      </w:pPr>
      <w:proofErr w:type="gramStart"/>
      <w:r>
        <w:t>el</w:t>
      </w:r>
      <w:proofErr w:type="gramEnd"/>
      <w:r>
        <w:t xml:space="preserve"> sistema SIGEC para el caso de uso Listar</w:t>
      </w:r>
      <w:r w:rsidR="00205E5A">
        <w:t xml:space="preserve"> Ingresos</w:t>
      </w:r>
      <w:r>
        <w:t>.</w:t>
      </w:r>
    </w:p>
    <w:p w:rsidR="000D7626" w:rsidRDefault="000D7626"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0D7626" w:rsidRDefault="000D7626" w:rsidP="00A05ED9">
      <w:pPr>
        <w:jc w:val="center"/>
      </w:pPr>
      <w:r w:rsidRPr="000D7626">
        <w:rPr>
          <w:noProof/>
          <w:lang w:eastAsia="es-DO"/>
        </w:rPr>
        <w:drawing>
          <wp:inline distT="0" distB="0" distL="0" distR="0">
            <wp:extent cx="5822950" cy="2374900"/>
            <wp:effectExtent l="19050" t="0" r="6350" b="0"/>
            <wp:docPr id="42" name="Imagen 42" descr="C:\Users\Carlos Liriano\Documents\Diagramas de Secuencia del Sistema\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 Liriano\Documents\Diagramas de Secuencia del Sistema\Liriano\Listar Paciente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4757" cy="2375637"/>
                    </a:xfrm>
                    <a:prstGeom prst="rect">
                      <a:avLst/>
                    </a:prstGeom>
                    <a:noFill/>
                    <a:ln>
                      <a:noFill/>
                    </a:ln>
                  </pic:spPr>
                </pic:pic>
              </a:graphicData>
            </a:graphic>
          </wp:inline>
        </w:drawing>
      </w:r>
    </w:p>
    <w:p w:rsidR="00205E5A" w:rsidRDefault="00205E5A" w:rsidP="00A05ED9">
      <w:pPr>
        <w:spacing w:after="0"/>
        <w:jc w:val="center"/>
      </w:pPr>
      <w:r>
        <w:t>Diagrama de Secue</w:t>
      </w:r>
      <w:r w:rsidR="00FA1232">
        <w:t xml:space="preserve">ncia que muestra la interacción </w:t>
      </w:r>
      <w:r>
        <w:t xml:space="preserve">del </w:t>
      </w:r>
      <w:r w:rsidR="00FA1232">
        <w:t xml:space="preserve">Doctor </w:t>
      </w:r>
      <w:r>
        <w:t>y</w:t>
      </w:r>
      <w:r w:rsidR="00FA1232">
        <w:t xml:space="preserve"> </w:t>
      </w:r>
      <w:r>
        <w:t xml:space="preserve">el sistema SIGEC para el caso </w:t>
      </w:r>
      <w:r w:rsidR="00A05ED9">
        <w:br/>
      </w:r>
      <w:r>
        <w:t xml:space="preserve">de uso Listar </w:t>
      </w:r>
      <w:r w:rsidR="00FA1232">
        <w:t>Pacientes</w:t>
      </w:r>
      <w:r>
        <w:t>.</w:t>
      </w:r>
    </w:p>
    <w:p w:rsidR="000D7626" w:rsidRDefault="000D7626"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974442" w:rsidRDefault="00974442" w:rsidP="000C051F"/>
    <w:p w:rsidR="00FA1232" w:rsidRDefault="00FA1232" w:rsidP="000C051F"/>
    <w:p w:rsidR="00974442" w:rsidRDefault="00974442" w:rsidP="000C051F"/>
    <w:p w:rsidR="00974442" w:rsidRDefault="000D7626" w:rsidP="00A05ED9">
      <w:pPr>
        <w:jc w:val="center"/>
      </w:pPr>
      <w:r w:rsidRPr="000D7626">
        <w:rPr>
          <w:noProof/>
          <w:lang w:eastAsia="es-DO"/>
        </w:rPr>
        <w:drawing>
          <wp:inline distT="0" distB="0" distL="0" distR="0">
            <wp:extent cx="5930265" cy="2353310"/>
            <wp:effectExtent l="0" t="0" r="0" b="0"/>
            <wp:docPr id="43" name="Imagen 43" descr="C:\Users\Carlos Liriano\Documents\Diagramas de Secuencia del Sistema\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l Sistema\Liriano\Listar Procedimiento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0265" cy="2353310"/>
                    </a:xfrm>
                    <a:prstGeom prst="rect">
                      <a:avLst/>
                    </a:prstGeom>
                    <a:noFill/>
                    <a:ln>
                      <a:noFill/>
                    </a:ln>
                  </pic:spPr>
                </pic:pic>
              </a:graphicData>
            </a:graphic>
          </wp:inline>
        </w:drawing>
      </w:r>
    </w:p>
    <w:p w:rsidR="00FA1232" w:rsidRDefault="00FA1232" w:rsidP="00A05ED9">
      <w:pPr>
        <w:spacing w:after="0"/>
        <w:jc w:val="center"/>
      </w:pPr>
      <w:r>
        <w:t xml:space="preserve">Diagrama de Secuencia que muestra la interacción del Doctor </w:t>
      </w:r>
      <w:proofErr w:type="gramStart"/>
      <w:r>
        <w:t>y</w:t>
      </w:r>
      <w:r w:rsidR="000B3BB2">
        <w:t xml:space="preserve"> </w:t>
      </w:r>
      <w:r>
        <w:t xml:space="preserve"> el</w:t>
      </w:r>
      <w:proofErr w:type="gramEnd"/>
      <w:r>
        <w:t xml:space="preserve"> sistema SIGEC para el caso de uso Listar</w:t>
      </w:r>
      <w:r w:rsidR="000B3BB2">
        <w:t xml:space="preserve"> Procedimientos</w:t>
      </w:r>
      <w:r>
        <w:t>.</w:t>
      </w:r>
    </w:p>
    <w:p w:rsidR="00974442" w:rsidRDefault="00974442"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5C2BC9" w:rsidRDefault="005C2BC9" w:rsidP="000C051F"/>
    <w:p w:rsidR="00974442" w:rsidRDefault="00974442" w:rsidP="000C051F"/>
    <w:p w:rsidR="00974442" w:rsidRDefault="00974442" w:rsidP="000C051F"/>
    <w:p w:rsidR="00974442" w:rsidRDefault="00974442" w:rsidP="000C051F"/>
    <w:p w:rsidR="00974442" w:rsidRDefault="00974442" w:rsidP="000C051F"/>
    <w:p w:rsidR="000D7626" w:rsidRDefault="000D7626" w:rsidP="00A05ED9">
      <w:pPr>
        <w:jc w:val="center"/>
      </w:pPr>
      <w:r w:rsidRPr="000D7626">
        <w:rPr>
          <w:noProof/>
          <w:lang w:eastAsia="es-DO"/>
        </w:rPr>
        <w:drawing>
          <wp:inline distT="0" distB="0" distL="0" distR="0">
            <wp:extent cx="5932171" cy="2349500"/>
            <wp:effectExtent l="19050" t="0" r="0" b="0"/>
            <wp:docPr id="44" name="Imagen 44" descr="C:\Users\Carlos Liriano\Documents\Diagramas de Secuencia del Sistema\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l Sistema\Liriano\Registrar analisi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354027"/>
                    </a:xfrm>
                    <a:prstGeom prst="rect">
                      <a:avLst/>
                    </a:prstGeom>
                    <a:noFill/>
                    <a:ln>
                      <a:noFill/>
                    </a:ln>
                  </pic:spPr>
                </pic:pic>
              </a:graphicData>
            </a:graphic>
          </wp:inline>
        </w:drawing>
      </w:r>
    </w:p>
    <w:p w:rsidR="005C2BC9" w:rsidRDefault="005C2BC9" w:rsidP="00A05ED9">
      <w:pPr>
        <w:spacing w:after="0"/>
        <w:jc w:val="center"/>
      </w:pPr>
      <w:r>
        <w:t xml:space="preserve">Diagrama de Secuencia que muestra la interacción del </w:t>
      </w:r>
      <w:r w:rsidR="00833D19">
        <w:t xml:space="preserve">Doctor </w:t>
      </w:r>
      <w:r>
        <w:t>y</w:t>
      </w:r>
      <w:r w:rsidR="00833D19">
        <w:t xml:space="preserve"> </w:t>
      </w:r>
      <w:r>
        <w:t xml:space="preserve">el sistema SIGEC para el caso </w:t>
      </w:r>
      <w:r w:rsidR="00A05ED9">
        <w:br/>
      </w:r>
      <w:r>
        <w:t xml:space="preserve">de uso </w:t>
      </w:r>
      <w:r w:rsidR="00833D19">
        <w:t>Registrar Análisis</w:t>
      </w:r>
      <w:r>
        <w:t>.</w:t>
      </w:r>
    </w:p>
    <w:p w:rsidR="005C2BC9" w:rsidRDefault="005C2BC9" w:rsidP="000C051F"/>
    <w:p w:rsidR="005C2BC9" w:rsidRDefault="005C2BC9" w:rsidP="000C051F"/>
    <w:p w:rsidR="005C2BC9" w:rsidRDefault="005C2BC9" w:rsidP="000C051F"/>
    <w:p w:rsidR="000D7626" w:rsidRDefault="000D7626"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833D19" w:rsidRDefault="00833D19" w:rsidP="000C051F"/>
    <w:p w:rsidR="00A05ED9" w:rsidRDefault="00A05ED9" w:rsidP="000C051F"/>
    <w:p w:rsidR="00A05ED9" w:rsidRDefault="00A05ED9" w:rsidP="000C051F"/>
    <w:p w:rsidR="00A05ED9" w:rsidRDefault="00A05ED9" w:rsidP="000C051F"/>
    <w:p w:rsidR="000D7626" w:rsidRDefault="000D7626" w:rsidP="00A05ED9">
      <w:pPr>
        <w:jc w:val="center"/>
      </w:pPr>
      <w:r w:rsidRPr="000D7626">
        <w:rPr>
          <w:noProof/>
          <w:lang w:eastAsia="es-DO"/>
        </w:rPr>
        <w:drawing>
          <wp:inline distT="0" distB="0" distL="0" distR="0">
            <wp:extent cx="5943600" cy="3187398"/>
            <wp:effectExtent l="0" t="0" r="0" b="0"/>
            <wp:docPr id="45" name="Imagen 45" descr="C:\Users\Carlos Liriano\Documents\Diagramas de Secuencia del Sistema\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l Sistema\Liriano\Registrar Cit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87398"/>
                    </a:xfrm>
                    <a:prstGeom prst="rect">
                      <a:avLst/>
                    </a:prstGeom>
                    <a:noFill/>
                    <a:ln>
                      <a:noFill/>
                    </a:ln>
                  </pic:spPr>
                </pic:pic>
              </a:graphicData>
            </a:graphic>
          </wp:inline>
        </w:drawing>
      </w:r>
    </w:p>
    <w:p w:rsidR="00833D19" w:rsidRDefault="00833D19" w:rsidP="00A05ED9">
      <w:pPr>
        <w:spacing w:after="0"/>
        <w:jc w:val="center"/>
      </w:pPr>
      <w:r>
        <w:t>Diagrama de Secuencia que muestra la interacción del Usuario Administrativo</w:t>
      </w:r>
      <w:r w:rsidR="002A31D7">
        <w:t xml:space="preserve"> y el Paciente</w:t>
      </w:r>
      <w:r>
        <w:t xml:space="preserve"> </w:t>
      </w:r>
      <w:r w:rsidR="002A31D7">
        <w:t>con</w:t>
      </w:r>
    </w:p>
    <w:p w:rsidR="00833D19" w:rsidRDefault="00833D19" w:rsidP="00A05ED9">
      <w:pPr>
        <w:spacing w:after="0"/>
        <w:jc w:val="center"/>
      </w:pPr>
      <w:proofErr w:type="gramStart"/>
      <w:r>
        <w:t>el</w:t>
      </w:r>
      <w:proofErr w:type="gramEnd"/>
      <w:r>
        <w:t xml:space="preserve"> sistema SIGEC para el caso de uso </w:t>
      </w:r>
      <w:r w:rsidR="00CF51A8">
        <w:t>Registrar</w:t>
      </w:r>
      <w:r>
        <w:t xml:space="preserve"> Citas.</w:t>
      </w:r>
    </w:p>
    <w:p w:rsidR="00833D19" w:rsidRDefault="00833D19" w:rsidP="000C051F"/>
    <w:p w:rsidR="00833D19" w:rsidRDefault="00833D19"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B9676E" w:rsidRDefault="00B9676E" w:rsidP="000C051F"/>
    <w:p w:rsidR="000D7626" w:rsidRDefault="000D7626" w:rsidP="000C051F">
      <w:r w:rsidRPr="000D7626">
        <w:rPr>
          <w:noProof/>
          <w:lang w:eastAsia="es-DO"/>
        </w:rPr>
        <w:drawing>
          <wp:inline distT="0" distB="0" distL="0" distR="0">
            <wp:extent cx="5943600" cy="1993557"/>
            <wp:effectExtent l="0" t="0" r="0" b="0"/>
            <wp:docPr id="46" name="Imagen 46" descr="C:\Users\Carlos Liriano\Documents\Diagramas de Secuencia del Sistema\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l Sistema\Liriano\Registrar Estudio.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993557"/>
                    </a:xfrm>
                    <a:prstGeom prst="rect">
                      <a:avLst/>
                    </a:prstGeom>
                    <a:noFill/>
                    <a:ln>
                      <a:noFill/>
                    </a:ln>
                  </pic:spPr>
                </pic:pic>
              </a:graphicData>
            </a:graphic>
          </wp:inline>
        </w:drawing>
      </w:r>
    </w:p>
    <w:p w:rsidR="00B9676E" w:rsidRDefault="00B9676E" w:rsidP="00A05ED9">
      <w:pPr>
        <w:spacing w:after="0"/>
        <w:jc w:val="center"/>
      </w:pPr>
      <w:r>
        <w:t xml:space="preserve">Diagrama de Secuencia que muestra la interacción del Doctor y el sistema SIGEC para el caso </w:t>
      </w:r>
      <w:r w:rsidR="00A05ED9">
        <w:br/>
      </w:r>
      <w:r>
        <w:t xml:space="preserve">de uso </w:t>
      </w:r>
      <w:r w:rsidR="00CF51A8">
        <w:t>Registrar Estudio</w:t>
      </w:r>
      <w:r>
        <w:t>.</w:t>
      </w:r>
    </w:p>
    <w:p w:rsidR="00B9676E" w:rsidRDefault="00B9676E" w:rsidP="000C051F"/>
    <w:p w:rsidR="00B9676E" w:rsidRDefault="00B9676E"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B9676E" w:rsidRDefault="00B9676E" w:rsidP="000C051F"/>
    <w:p w:rsidR="000D7626" w:rsidRDefault="000D7626" w:rsidP="00A05ED9">
      <w:pPr>
        <w:jc w:val="center"/>
      </w:pPr>
      <w:r w:rsidRPr="000D7626">
        <w:rPr>
          <w:noProof/>
          <w:lang w:eastAsia="es-DO"/>
        </w:rPr>
        <w:drawing>
          <wp:inline distT="0" distB="0" distL="0" distR="0">
            <wp:extent cx="5657850" cy="2146300"/>
            <wp:effectExtent l="19050" t="0" r="0" b="0"/>
            <wp:docPr id="47" name="Imagen 47" descr="C:\Users\Carlos Liriano\Documents\Diagramas de Secuencia del Sistema\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l Sistema\Liriano\Registrar Medicamento.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57850" cy="2146300"/>
                    </a:xfrm>
                    <a:prstGeom prst="rect">
                      <a:avLst/>
                    </a:prstGeom>
                    <a:noFill/>
                    <a:ln>
                      <a:noFill/>
                    </a:ln>
                  </pic:spPr>
                </pic:pic>
              </a:graphicData>
            </a:graphic>
          </wp:inline>
        </w:drawing>
      </w:r>
    </w:p>
    <w:p w:rsidR="001C5871" w:rsidRDefault="00CF51A8" w:rsidP="00A05ED9">
      <w:pPr>
        <w:spacing w:after="0"/>
        <w:jc w:val="center"/>
      </w:pPr>
      <w:r>
        <w:t xml:space="preserve">Diagrama de Secuencia que muestra la interacción del </w:t>
      </w:r>
      <w:r w:rsidR="001C5871">
        <w:t xml:space="preserve">Doctor </w:t>
      </w:r>
      <w:r>
        <w:t>y el sistema SIGEC para el</w:t>
      </w:r>
    </w:p>
    <w:p w:rsidR="00CF51A8" w:rsidRDefault="001C5871" w:rsidP="00A05ED9">
      <w:pPr>
        <w:spacing w:after="0"/>
        <w:jc w:val="center"/>
      </w:pPr>
      <w:proofErr w:type="gramStart"/>
      <w:r>
        <w:t>caso</w:t>
      </w:r>
      <w:proofErr w:type="gramEnd"/>
      <w:r>
        <w:t xml:space="preserve"> </w:t>
      </w:r>
      <w:r w:rsidR="00CF51A8">
        <w:t>de uso</w:t>
      </w:r>
      <w:r>
        <w:t xml:space="preserve"> Registrar Medicamento</w:t>
      </w:r>
      <w:r w:rsidR="00CF51A8">
        <w:t>.</w:t>
      </w:r>
    </w:p>
    <w:p w:rsidR="00CF51A8" w:rsidRDefault="00CF51A8"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CF51A8" w:rsidRDefault="00CF51A8" w:rsidP="000C051F"/>
    <w:p w:rsidR="00CF51A8" w:rsidRDefault="00CF51A8" w:rsidP="000C051F"/>
    <w:p w:rsidR="00CF51A8" w:rsidRDefault="00CF51A8" w:rsidP="000C051F"/>
    <w:p w:rsidR="00CF51A8" w:rsidRDefault="00CF51A8" w:rsidP="000C051F"/>
    <w:p w:rsidR="00CF51A8" w:rsidRDefault="00CF51A8" w:rsidP="000C051F"/>
    <w:p w:rsidR="000D7626" w:rsidRDefault="000D7626" w:rsidP="000C051F"/>
    <w:p w:rsidR="000D7626" w:rsidRDefault="000D7626" w:rsidP="00A05ED9">
      <w:pPr>
        <w:jc w:val="center"/>
      </w:pPr>
      <w:r w:rsidRPr="000D7626">
        <w:rPr>
          <w:noProof/>
          <w:lang w:eastAsia="es-DO"/>
        </w:rPr>
        <w:drawing>
          <wp:inline distT="0" distB="0" distL="0" distR="0">
            <wp:extent cx="5683248" cy="2235200"/>
            <wp:effectExtent l="19050" t="0" r="0" b="0"/>
            <wp:docPr id="48" name="Imagen 48" descr="C:\Users\Carlos Liriano\Documents\Diagramas de Secuencia del Sistema\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l Sistema\Liriano\Registrar Pacient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76900" cy="2232703"/>
                    </a:xfrm>
                    <a:prstGeom prst="rect">
                      <a:avLst/>
                    </a:prstGeom>
                    <a:noFill/>
                    <a:ln>
                      <a:noFill/>
                    </a:ln>
                  </pic:spPr>
                </pic:pic>
              </a:graphicData>
            </a:graphic>
          </wp:inline>
        </w:drawing>
      </w:r>
    </w:p>
    <w:p w:rsidR="001C5871" w:rsidRDefault="001C5871" w:rsidP="00A05ED9">
      <w:pPr>
        <w:spacing w:after="0"/>
        <w:jc w:val="center"/>
      </w:pPr>
      <w:r>
        <w:t>Diagrama de Secuencia que muestra la interacción del Usuario Administrativo y</w:t>
      </w:r>
      <w:r w:rsidR="00A473FD">
        <w:t xml:space="preserve"> </w:t>
      </w:r>
      <w:r>
        <w:t>el sistema SIGEC para el caso de uso</w:t>
      </w:r>
      <w:r w:rsidR="00A473FD">
        <w:t xml:space="preserve"> Registrar Paciente</w:t>
      </w:r>
      <w:r>
        <w:t>.</w:t>
      </w:r>
    </w:p>
    <w:p w:rsidR="000D7626" w:rsidRDefault="000D7626"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1C5871" w:rsidRDefault="001C5871" w:rsidP="000C051F"/>
    <w:p w:rsidR="008A5AD5" w:rsidRDefault="008A5AD5" w:rsidP="000C051F"/>
    <w:p w:rsidR="008A5AD5" w:rsidRDefault="008A5AD5" w:rsidP="000C051F"/>
    <w:p w:rsidR="008A5AD5" w:rsidRDefault="008A5AD5" w:rsidP="000C051F"/>
    <w:p w:rsidR="008A5AD5" w:rsidRDefault="008A5AD5" w:rsidP="000C051F"/>
    <w:p w:rsidR="008A5AD5" w:rsidRDefault="008A5AD5" w:rsidP="000C051F"/>
    <w:p w:rsidR="00A05ED9" w:rsidRDefault="00A05ED9" w:rsidP="000C051F"/>
    <w:p w:rsidR="000D7626" w:rsidRDefault="000D7626" w:rsidP="00A05ED9">
      <w:pPr>
        <w:jc w:val="center"/>
      </w:pPr>
      <w:r w:rsidRPr="000D7626">
        <w:rPr>
          <w:noProof/>
          <w:lang w:eastAsia="es-DO"/>
        </w:rPr>
        <w:drawing>
          <wp:inline distT="0" distB="0" distL="0" distR="0">
            <wp:extent cx="5943600" cy="2230476"/>
            <wp:effectExtent l="0" t="0" r="0" b="0"/>
            <wp:docPr id="49" name="Imagen 49" descr="C:\Users\Carlos Liriano\Documents\Diagramas de Secuencia del Sistema\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l Sistema\Liriano\RegistrarAsegurador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30476"/>
                    </a:xfrm>
                    <a:prstGeom prst="rect">
                      <a:avLst/>
                    </a:prstGeom>
                    <a:noFill/>
                    <a:ln>
                      <a:noFill/>
                    </a:ln>
                  </pic:spPr>
                </pic:pic>
              </a:graphicData>
            </a:graphic>
          </wp:inline>
        </w:drawing>
      </w:r>
    </w:p>
    <w:p w:rsidR="008A5AD5" w:rsidRDefault="008A5AD5" w:rsidP="00A05ED9">
      <w:pPr>
        <w:spacing w:after="0"/>
        <w:jc w:val="center"/>
      </w:pPr>
      <w:r>
        <w:t>Diagrama de Secuencia que muestra la interacción del Usuario Administrativo y el sistema SIGEC para el caso de uso Registrar Aseguradora.</w:t>
      </w: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8A5AD5" w:rsidRDefault="008A5AD5" w:rsidP="008A5AD5">
      <w:pPr>
        <w:spacing w:after="0"/>
      </w:pPr>
    </w:p>
    <w:p w:rsidR="006F2F4F" w:rsidRDefault="006F2F4F" w:rsidP="000C051F"/>
    <w:p w:rsidR="006F2F4F" w:rsidRDefault="006F2F4F" w:rsidP="000C051F"/>
    <w:p w:rsidR="006F2F4F" w:rsidRDefault="006F2F4F" w:rsidP="000C051F"/>
    <w:p w:rsidR="006F2F4F" w:rsidRDefault="006F2F4F" w:rsidP="000C051F"/>
    <w:p w:rsidR="006F2F4F" w:rsidRDefault="000D7626" w:rsidP="00A05ED9">
      <w:pPr>
        <w:jc w:val="center"/>
      </w:pPr>
      <w:r w:rsidRPr="000D7626">
        <w:rPr>
          <w:noProof/>
          <w:lang w:eastAsia="es-DO"/>
        </w:rPr>
        <w:drawing>
          <wp:inline distT="0" distB="0" distL="0" distR="0">
            <wp:extent cx="5727700" cy="2747706"/>
            <wp:effectExtent l="19050" t="0" r="6350" b="0"/>
            <wp:docPr id="50" name="Imagen 50" descr="C:\Users\Carlos Liriano\Documents\Diagramas de Secuencia del Sistema\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l Sistema\Gonzalez\Actualizar aseguradora.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747706"/>
                    </a:xfrm>
                    <a:prstGeom prst="rect">
                      <a:avLst/>
                    </a:prstGeom>
                    <a:noFill/>
                    <a:ln>
                      <a:noFill/>
                    </a:ln>
                  </pic:spPr>
                </pic:pic>
              </a:graphicData>
            </a:graphic>
          </wp:inline>
        </w:drawing>
      </w:r>
    </w:p>
    <w:p w:rsidR="008A5AD5" w:rsidRDefault="008A5AD5" w:rsidP="00A05ED9">
      <w:pPr>
        <w:spacing w:after="0"/>
        <w:jc w:val="center"/>
      </w:pPr>
      <w:r>
        <w:t>Diagrama de Secuencia que muestra la interacción del Usuario Administrativo y</w:t>
      </w:r>
    </w:p>
    <w:p w:rsidR="008A5AD5" w:rsidRDefault="008A5AD5" w:rsidP="00A05ED9">
      <w:pPr>
        <w:spacing w:after="0"/>
        <w:jc w:val="center"/>
      </w:pPr>
      <w:proofErr w:type="gramStart"/>
      <w:r>
        <w:t>el</w:t>
      </w:r>
      <w:proofErr w:type="gramEnd"/>
      <w:r>
        <w:t xml:space="preserve"> sistema SIGEC para el caso de uso</w:t>
      </w:r>
      <w:r w:rsidR="008666B4">
        <w:t xml:space="preserve"> Actualizar Aseguradora</w:t>
      </w:r>
      <w:r>
        <w:t>.</w:t>
      </w:r>
    </w:p>
    <w:p w:rsidR="008A5AD5" w:rsidRDefault="008A5AD5" w:rsidP="000C051F"/>
    <w:p w:rsidR="000D7626" w:rsidRDefault="000D7626"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8666B4" w:rsidRDefault="008666B4" w:rsidP="000C051F"/>
    <w:p w:rsidR="00A05ED9" w:rsidRDefault="00A05ED9" w:rsidP="000C051F"/>
    <w:p w:rsidR="008666B4" w:rsidRDefault="008666B4" w:rsidP="000C051F"/>
    <w:p w:rsidR="000D7626" w:rsidRDefault="000D7626" w:rsidP="00A05ED9">
      <w:pPr>
        <w:jc w:val="center"/>
      </w:pPr>
      <w:r w:rsidRPr="000D7626">
        <w:rPr>
          <w:noProof/>
          <w:lang w:eastAsia="es-DO"/>
        </w:rPr>
        <w:drawing>
          <wp:inline distT="0" distB="0" distL="0" distR="0">
            <wp:extent cx="5702743" cy="2654300"/>
            <wp:effectExtent l="19050" t="0" r="0" b="0"/>
            <wp:docPr id="51" name="Imagen 51" descr="C:\Users\Carlos Liriano\Documents\Diagramas de Secuencia del Sistema\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l Sistema\Gonzalez\Actualizar medicament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2743" cy="2654300"/>
                    </a:xfrm>
                    <a:prstGeom prst="rect">
                      <a:avLst/>
                    </a:prstGeom>
                    <a:noFill/>
                    <a:ln>
                      <a:noFill/>
                    </a:ln>
                  </pic:spPr>
                </pic:pic>
              </a:graphicData>
            </a:graphic>
          </wp:inline>
        </w:drawing>
      </w:r>
    </w:p>
    <w:p w:rsidR="00A9698C" w:rsidRDefault="008666B4" w:rsidP="00A05ED9">
      <w:pPr>
        <w:spacing w:after="0"/>
        <w:jc w:val="center"/>
      </w:pPr>
      <w:r>
        <w:t xml:space="preserve">Diagrama de Secuencia que muestra la interacción del </w:t>
      </w:r>
      <w:r w:rsidR="00A9698C">
        <w:t xml:space="preserve">Doctor </w:t>
      </w:r>
      <w:r>
        <w:t>y el sistema SIGEC para el</w:t>
      </w:r>
    </w:p>
    <w:p w:rsidR="008666B4" w:rsidRDefault="008666B4" w:rsidP="00A05ED9">
      <w:pPr>
        <w:spacing w:after="0"/>
        <w:jc w:val="center"/>
      </w:pPr>
      <w:proofErr w:type="gramStart"/>
      <w:r>
        <w:t>caso</w:t>
      </w:r>
      <w:proofErr w:type="gramEnd"/>
      <w:r>
        <w:t xml:space="preserve"> de uso</w:t>
      </w:r>
      <w:r w:rsidR="00A9698C">
        <w:t xml:space="preserve"> Actualizar Medicamento</w:t>
      </w:r>
      <w:r>
        <w:t>.</w:t>
      </w:r>
    </w:p>
    <w:p w:rsidR="008666B4" w:rsidRDefault="008666B4"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A9698C" w:rsidRDefault="00A9698C" w:rsidP="000C051F"/>
    <w:p w:rsidR="000D7626" w:rsidRDefault="000D7626" w:rsidP="000C051F"/>
    <w:p w:rsidR="000D7626" w:rsidRDefault="000D7626" w:rsidP="000C051F"/>
    <w:p w:rsidR="006F2F4F" w:rsidRDefault="006F2F4F" w:rsidP="000C051F"/>
    <w:p w:rsidR="006F2F4F" w:rsidRDefault="006F2F4F" w:rsidP="000C051F"/>
    <w:p w:rsidR="006F2F4F" w:rsidRDefault="006F2F4F" w:rsidP="000C051F"/>
    <w:p w:rsidR="006F2F4F" w:rsidRDefault="006F2F4F" w:rsidP="000C051F"/>
    <w:p w:rsidR="006F2F4F" w:rsidRDefault="000D7626" w:rsidP="00A05ED9">
      <w:pPr>
        <w:jc w:val="center"/>
      </w:pPr>
      <w:r w:rsidRPr="000D7626">
        <w:rPr>
          <w:noProof/>
          <w:lang w:eastAsia="es-DO"/>
        </w:rPr>
        <w:drawing>
          <wp:inline distT="0" distB="0" distL="0" distR="0">
            <wp:extent cx="5943600" cy="2725236"/>
            <wp:effectExtent l="0" t="0" r="0" b="0"/>
            <wp:docPr id="52" name="Imagen 52" descr="C:\Users\Carlos Liriano\Documents\Diagramas de Secuencia del Sistema\Gonzalez\Registr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l Sistema\Gonzalez\Registrar Asegurador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25236"/>
                    </a:xfrm>
                    <a:prstGeom prst="rect">
                      <a:avLst/>
                    </a:prstGeom>
                    <a:noFill/>
                    <a:ln>
                      <a:noFill/>
                    </a:ln>
                  </pic:spPr>
                </pic:pic>
              </a:graphicData>
            </a:graphic>
          </wp:inline>
        </w:drawing>
      </w:r>
    </w:p>
    <w:p w:rsidR="00A9698C" w:rsidRDefault="00A9698C" w:rsidP="00A05ED9">
      <w:pPr>
        <w:spacing w:after="0"/>
        <w:jc w:val="center"/>
      </w:pPr>
      <w:r>
        <w:t xml:space="preserve">Diagrama de Secuencia que muestra la interacción del Usuario Administrativo </w:t>
      </w:r>
      <w:proofErr w:type="gramStart"/>
      <w:r>
        <w:t>y</w:t>
      </w:r>
      <w:r w:rsidR="00EE7D26">
        <w:t xml:space="preserve"> </w:t>
      </w:r>
      <w:r>
        <w:t xml:space="preserve"> el</w:t>
      </w:r>
      <w:proofErr w:type="gramEnd"/>
      <w:r>
        <w:t xml:space="preserve"> sistema SIGEC para el caso de uso</w:t>
      </w:r>
      <w:r w:rsidR="00EE7D26">
        <w:t xml:space="preserve"> Registrar Aseguradora</w:t>
      </w:r>
      <w:r>
        <w:t>.</w:t>
      </w:r>
    </w:p>
    <w:p w:rsidR="000D7626" w:rsidRDefault="000D76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A05ED9" w:rsidRDefault="00A05ED9" w:rsidP="000C051F"/>
    <w:p w:rsidR="00A05ED9" w:rsidRDefault="00A05ED9" w:rsidP="000C051F"/>
    <w:p w:rsidR="000D7626" w:rsidRDefault="000D7626" w:rsidP="00A05ED9">
      <w:pPr>
        <w:jc w:val="center"/>
      </w:pPr>
      <w:r w:rsidRPr="000D7626">
        <w:rPr>
          <w:noProof/>
          <w:lang w:eastAsia="es-DO"/>
        </w:rPr>
        <w:drawing>
          <wp:inline distT="0" distB="0" distL="0" distR="0">
            <wp:extent cx="5746750" cy="3633692"/>
            <wp:effectExtent l="19050" t="0" r="6350" b="0"/>
            <wp:docPr id="53" name="Imagen 53" descr="C:\Users\Carlos Liriano\Documents\Diagramas de Secuencia del Sistema\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arlos Liriano\Documents\Diagramas de Secuencia del Sistema\Gonzalez\Registrar Pago.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45162" cy="3632688"/>
                    </a:xfrm>
                    <a:prstGeom prst="rect">
                      <a:avLst/>
                    </a:prstGeom>
                    <a:noFill/>
                    <a:ln>
                      <a:noFill/>
                    </a:ln>
                  </pic:spPr>
                </pic:pic>
              </a:graphicData>
            </a:graphic>
          </wp:inline>
        </w:drawing>
      </w:r>
    </w:p>
    <w:p w:rsidR="00EE7D26" w:rsidRDefault="00EE7D26" w:rsidP="00A05ED9">
      <w:pPr>
        <w:spacing w:after="0"/>
        <w:jc w:val="center"/>
      </w:pPr>
      <w:r>
        <w:t>Diagrama de Secuencia que muestra la interacción del Usuario Administrativo y el sistema SIGEC para el caso de uso Registrar Pago.</w:t>
      </w:r>
    </w:p>
    <w:p w:rsidR="000D7626" w:rsidRDefault="000D7626" w:rsidP="000C051F"/>
    <w:p w:rsidR="000D7626" w:rsidRDefault="000D7626" w:rsidP="000C051F"/>
    <w:p w:rsidR="000D7626" w:rsidRDefault="000D7626" w:rsidP="000C051F"/>
    <w:p w:rsidR="000D7626" w:rsidRDefault="000D76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EE7D26" w:rsidRDefault="00EE7D26" w:rsidP="000C051F"/>
    <w:p w:rsidR="007D67C7" w:rsidRDefault="007D67C7" w:rsidP="000C051F"/>
    <w:p w:rsidR="000D7626" w:rsidRDefault="000D7626" w:rsidP="00A05ED9">
      <w:pPr>
        <w:jc w:val="center"/>
      </w:pPr>
      <w:r w:rsidRPr="000D7626">
        <w:rPr>
          <w:noProof/>
          <w:lang w:eastAsia="es-DO"/>
        </w:rPr>
        <w:drawing>
          <wp:inline distT="0" distB="0" distL="0" distR="0">
            <wp:extent cx="5943600" cy="2470109"/>
            <wp:effectExtent l="0" t="0" r="0" b="0"/>
            <wp:docPr id="54" name="Imagen 54" descr="C:\Users\Carlos Liriano\Documents\Diagramas de Secuencia del Sistema\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 Liriano\Documents\Diagramas de Secuencia del Sistema\Gonzalez\Registrar Procedimiento.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470109"/>
                    </a:xfrm>
                    <a:prstGeom prst="rect">
                      <a:avLst/>
                    </a:prstGeom>
                    <a:noFill/>
                    <a:ln>
                      <a:noFill/>
                    </a:ln>
                  </pic:spPr>
                </pic:pic>
              </a:graphicData>
            </a:graphic>
          </wp:inline>
        </w:drawing>
      </w:r>
    </w:p>
    <w:p w:rsidR="007D67C7" w:rsidRDefault="007D67C7" w:rsidP="00A05ED9">
      <w:pPr>
        <w:spacing w:after="0"/>
        <w:jc w:val="center"/>
      </w:pPr>
      <w:r>
        <w:t>Diagrama de Secuencia que muestra la interacción del Usuario Administrativo y el sistema SIGEC para el caso de uso Registrar Procedimiento.</w:t>
      </w:r>
    </w:p>
    <w:p w:rsidR="000D7626" w:rsidRDefault="000D7626" w:rsidP="000C051F"/>
    <w:p w:rsidR="007D67C7" w:rsidRDefault="007D67C7" w:rsidP="000C051F"/>
    <w:p w:rsidR="007D67C7" w:rsidRDefault="007D67C7" w:rsidP="000C051F"/>
    <w:p w:rsidR="007D67C7" w:rsidRDefault="007D67C7"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D104BC" w:rsidRDefault="00D104BC" w:rsidP="000C051F"/>
    <w:p w:rsidR="00BA0DC3" w:rsidRDefault="00BA0DC3" w:rsidP="000C051F"/>
    <w:p w:rsidR="000D7626" w:rsidRDefault="000D7626" w:rsidP="00A05ED9">
      <w:pPr>
        <w:jc w:val="center"/>
      </w:pPr>
      <w:r w:rsidRPr="000D7626">
        <w:rPr>
          <w:noProof/>
          <w:lang w:eastAsia="es-DO"/>
        </w:rPr>
        <w:drawing>
          <wp:inline distT="0" distB="0" distL="0" distR="0">
            <wp:extent cx="5811897" cy="2705100"/>
            <wp:effectExtent l="19050" t="0" r="0" b="0"/>
            <wp:docPr id="55" name="Imagen 55" descr="C:\Users\Carlos Liriano\Documents\Diagramas de Secuencia del Sistema\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arlos Liriano\Documents\Diagramas de Secuencia del Sistema\Gonzalez\Registrar Usuario.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11897" cy="2705100"/>
                    </a:xfrm>
                    <a:prstGeom prst="rect">
                      <a:avLst/>
                    </a:prstGeom>
                    <a:noFill/>
                    <a:ln>
                      <a:noFill/>
                    </a:ln>
                  </pic:spPr>
                </pic:pic>
              </a:graphicData>
            </a:graphic>
          </wp:inline>
        </w:drawing>
      </w:r>
    </w:p>
    <w:p w:rsidR="00F71EE7" w:rsidRDefault="00F71EE7" w:rsidP="00A05ED9">
      <w:pPr>
        <w:spacing w:after="0"/>
        <w:jc w:val="center"/>
      </w:pPr>
      <w:r>
        <w:t>Diagrama de Secuencia que muestra la interacción del Doctor y el sistema SIGEC para el</w:t>
      </w:r>
    </w:p>
    <w:p w:rsidR="00F71EE7" w:rsidRDefault="00F71EE7" w:rsidP="00A05ED9">
      <w:pPr>
        <w:spacing w:after="0"/>
        <w:jc w:val="center"/>
      </w:pPr>
      <w:proofErr w:type="gramStart"/>
      <w:r>
        <w:t>caso</w:t>
      </w:r>
      <w:proofErr w:type="gramEnd"/>
      <w:r>
        <w:t xml:space="preserve"> de uso </w:t>
      </w:r>
      <w:r w:rsidR="00BA0DC3">
        <w:t>Registrar Usuario</w:t>
      </w:r>
      <w:r>
        <w:t>.</w:t>
      </w:r>
    </w:p>
    <w:p w:rsidR="000D7626" w:rsidRDefault="000D7626" w:rsidP="000C051F"/>
    <w:p w:rsidR="00D104BC" w:rsidRDefault="00D104BC" w:rsidP="000C051F"/>
    <w:p w:rsidR="00D104BC" w:rsidRDefault="00D104BC"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F71EE7" w:rsidRDefault="00F71EE7" w:rsidP="000C051F"/>
    <w:p w:rsidR="000D7626" w:rsidRDefault="000D7626" w:rsidP="00A05ED9">
      <w:pPr>
        <w:jc w:val="center"/>
      </w:pPr>
      <w:r w:rsidRPr="000D7626">
        <w:rPr>
          <w:noProof/>
          <w:lang w:eastAsia="es-DO"/>
        </w:rPr>
        <w:drawing>
          <wp:inline distT="0" distB="0" distL="0" distR="0">
            <wp:extent cx="5943600" cy="2481898"/>
            <wp:effectExtent l="0" t="0" r="0" b="0"/>
            <wp:docPr id="56" name="Imagen 56" descr="C:\Users\Carlos Liriano\Documents\Diagramas de Secuencia del Sistema\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os Liriano\Documents\Diagramas de Secuencia del Sistema\Gonzalez\Ver Análisi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481898"/>
                    </a:xfrm>
                    <a:prstGeom prst="rect">
                      <a:avLst/>
                    </a:prstGeom>
                    <a:noFill/>
                    <a:ln>
                      <a:noFill/>
                    </a:ln>
                  </pic:spPr>
                </pic:pic>
              </a:graphicData>
            </a:graphic>
          </wp:inline>
        </w:drawing>
      </w:r>
    </w:p>
    <w:p w:rsidR="00BA0DC3" w:rsidRDefault="00BA0DC3" w:rsidP="00A05ED9">
      <w:pPr>
        <w:spacing w:after="0"/>
        <w:jc w:val="center"/>
      </w:pPr>
      <w:r>
        <w:t xml:space="preserve">Diagrama de Secuencia que muestra la interacción del Usuario Administrativo y el Paciente </w:t>
      </w:r>
      <w:proofErr w:type="gramStart"/>
      <w:r>
        <w:t>con  el</w:t>
      </w:r>
      <w:proofErr w:type="gramEnd"/>
      <w:r>
        <w:t xml:space="preserve"> sistema SIGEC para el caso de uso Ver Análisis.</w:t>
      </w:r>
    </w:p>
    <w:p w:rsidR="000D7626" w:rsidRDefault="000D7626"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BA0DC3" w:rsidRDefault="00BA0DC3" w:rsidP="000C051F"/>
    <w:p w:rsidR="00720124" w:rsidRDefault="00720124" w:rsidP="000C051F"/>
    <w:p w:rsidR="00BA0DC3" w:rsidRDefault="00BA0DC3" w:rsidP="000C051F"/>
    <w:p w:rsidR="000D7626" w:rsidRDefault="000D7626" w:rsidP="00A05ED9">
      <w:pPr>
        <w:jc w:val="center"/>
      </w:pPr>
      <w:r w:rsidRPr="000D7626">
        <w:rPr>
          <w:noProof/>
          <w:lang w:eastAsia="es-DO"/>
        </w:rPr>
        <w:drawing>
          <wp:inline distT="0" distB="0" distL="0" distR="0">
            <wp:extent cx="5943600" cy="2500337"/>
            <wp:effectExtent l="0" t="0" r="0" b="0"/>
            <wp:docPr id="57" name="Imagen 57" descr="C:\Users\Carlos Liriano\Documents\Diagramas de Secuencia del Sistema\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Carlos Liriano\Documents\Diagramas de Secuencia del Sistema\Gonzalez\Ver Ayuda.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500337"/>
                    </a:xfrm>
                    <a:prstGeom prst="rect">
                      <a:avLst/>
                    </a:prstGeom>
                    <a:noFill/>
                    <a:ln>
                      <a:noFill/>
                    </a:ln>
                  </pic:spPr>
                </pic:pic>
              </a:graphicData>
            </a:graphic>
          </wp:inline>
        </w:drawing>
      </w:r>
    </w:p>
    <w:p w:rsidR="00BA0DC3" w:rsidRDefault="00BA0DC3" w:rsidP="00A05ED9">
      <w:pPr>
        <w:spacing w:after="0"/>
        <w:jc w:val="center"/>
      </w:pPr>
      <w:r>
        <w:t xml:space="preserve">Diagrama de Secuencia que muestra la interacción del Usuario </w:t>
      </w:r>
      <w:r w:rsidR="00720124">
        <w:t xml:space="preserve">y </w:t>
      </w:r>
      <w:r>
        <w:t>el sistema SIGEC para el caso de uso</w:t>
      </w:r>
      <w:r w:rsidR="00720124">
        <w:t xml:space="preserve"> Ver Ayuda</w:t>
      </w:r>
      <w:r>
        <w:t>.</w:t>
      </w:r>
    </w:p>
    <w:p w:rsidR="000D7626" w:rsidRDefault="000D7626" w:rsidP="000C051F"/>
    <w:p w:rsidR="00BA0DC3" w:rsidRDefault="00BA0DC3" w:rsidP="000C051F"/>
    <w:p w:rsidR="00BA0DC3" w:rsidRDefault="00BA0DC3"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720124" w:rsidRDefault="00720124" w:rsidP="000C051F"/>
    <w:p w:rsidR="00BA0DC3" w:rsidRDefault="00BA0DC3" w:rsidP="000C051F"/>
    <w:p w:rsidR="00BA0DC3" w:rsidRDefault="00BA0DC3" w:rsidP="000C051F"/>
    <w:p w:rsidR="00BA0DC3" w:rsidRDefault="00BA0DC3" w:rsidP="000C051F"/>
    <w:p w:rsidR="00BA0DC3" w:rsidRDefault="00BA0DC3" w:rsidP="00AC0B17">
      <w:pPr>
        <w:jc w:val="center"/>
      </w:pPr>
    </w:p>
    <w:p w:rsidR="00BA0DC3" w:rsidRDefault="00BA0DC3" w:rsidP="00AC0B17">
      <w:pPr>
        <w:jc w:val="center"/>
      </w:pPr>
    </w:p>
    <w:p w:rsidR="000D7626" w:rsidRDefault="000D7626" w:rsidP="00AC0B17">
      <w:pPr>
        <w:jc w:val="center"/>
      </w:pPr>
      <w:r w:rsidRPr="000D7626">
        <w:rPr>
          <w:noProof/>
          <w:lang w:eastAsia="es-DO"/>
        </w:rPr>
        <w:drawing>
          <wp:inline distT="0" distB="0" distL="0" distR="0">
            <wp:extent cx="5943600" cy="2865296"/>
            <wp:effectExtent l="0" t="0" r="0" b="0"/>
            <wp:docPr id="58" name="Imagen 58" descr="C:\Users\Carlos Liriano\Documents\Diagramas de Secuencia del Sistema\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ocuments\Diagramas de Secuencia del Sistema\Gonzalez\Ver datos pacient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65296"/>
                    </a:xfrm>
                    <a:prstGeom prst="rect">
                      <a:avLst/>
                    </a:prstGeom>
                    <a:noFill/>
                    <a:ln>
                      <a:noFill/>
                    </a:ln>
                  </pic:spPr>
                </pic:pic>
              </a:graphicData>
            </a:graphic>
          </wp:inline>
        </w:drawing>
      </w:r>
    </w:p>
    <w:p w:rsidR="00720124" w:rsidRDefault="00720124" w:rsidP="00AC0B17">
      <w:pPr>
        <w:spacing w:after="0"/>
        <w:jc w:val="center"/>
      </w:pPr>
      <w:r>
        <w:t>Diagrama de Secuencia que muestra la interacción del Usuario Administrativo y el Paciente con</w:t>
      </w:r>
    </w:p>
    <w:p w:rsidR="00720124" w:rsidRDefault="00720124" w:rsidP="00AC0B17">
      <w:pPr>
        <w:spacing w:after="0"/>
        <w:jc w:val="center"/>
      </w:pPr>
      <w:proofErr w:type="gramStart"/>
      <w:r>
        <w:t>el</w:t>
      </w:r>
      <w:proofErr w:type="gramEnd"/>
      <w:r>
        <w:t xml:space="preserve"> sistema SIGEC para el caso de uso</w:t>
      </w:r>
      <w:r w:rsidR="00AC133D">
        <w:t xml:space="preserve"> Ver </w:t>
      </w:r>
      <w:r w:rsidR="00DE25EF">
        <w:t>D</w:t>
      </w:r>
      <w:r w:rsidR="00AC133D">
        <w:t xml:space="preserve">atos </w:t>
      </w:r>
      <w:r w:rsidR="00DE25EF">
        <w:t>P</w:t>
      </w:r>
      <w:r w:rsidR="00AC133D">
        <w:t>aciente</w:t>
      </w:r>
      <w:r>
        <w:t>.</w:t>
      </w:r>
    </w:p>
    <w:p w:rsidR="000D7626" w:rsidRDefault="000D7626"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0D7626" w:rsidRDefault="000D7626" w:rsidP="00AC0B17">
      <w:pPr>
        <w:jc w:val="center"/>
      </w:pPr>
      <w:r w:rsidRPr="000D7626">
        <w:rPr>
          <w:noProof/>
          <w:lang w:eastAsia="es-DO"/>
        </w:rPr>
        <w:drawing>
          <wp:inline distT="0" distB="0" distL="0" distR="0">
            <wp:extent cx="5943600" cy="2575473"/>
            <wp:effectExtent l="0" t="0" r="0" b="0"/>
            <wp:docPr id="59" name="Imagen 59" descr="C:\Users\Carlos Liriano\Documents\Diagramas de Secuencia del Sistema\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rlos Liriano\Documents\Diagramas de Secuencia del Sistema\Gonzalez\Ver Estudio.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75473"/>
                    </a:xfrm>
                    <a:prstGeom prst="rect">
                      <a:avLst/>
                    </a:prstGeom>
                    <a:noFill/>
                    <a:ln>
                      <a:noFill/>
                    </a:ln>
                  </pic:spPr>
                </pic:pic>
              </a:graphicData>
            </a:graphic>
          </wp:inline>
        </w:drawing>
      </w:r>
    </w:p>
    <w:p w:rsidR="00DE25EF" w:rsidRDefault="00DE25EF" w:rsidP="00AC0B17">
      <w:pPr>
        <w:spacing w:after="0"/>
        <w:jc w:val="center"/>
      </w:pPr>
      <w:r>
        <w:t>Diagrama de Secuencia que muestra la interacción del Usuario Administrativo y el Paciente con</w:t>
      </w:r>
    </w:p>
    <w:p w:rsidR="00DE25EF" w:rsidRDefault="00DE25EF" w:rsidP="00AC0B17">
      <w:pPr>
        <w:spacing w:after="0"/>
        <w:jc w:val="center"/>
      </w:pPr>
      <w:proofErr w:type="gramStart"/>
      <w:r>
        <w:t>el</w:t>
      </w:r>
      <w:proofErr w:type="gramEnd"/>
      <w:r>
        <w:t xml:space="preserve"> sistema SIGEC para el caso de uso Ver</w:t>
      </w:r>
      <w:r w:rsidR="00334ADF">
        <w:t xml:space="preserve"> Estudio</w:t>
      </w:r>
      <w:r>
        <w:t>.</w:t>
      </w:r>
    </w:p>
    <w:p w:rsidR="000D7626" w:rsidRDefault="000D7626"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0D7626" w:rsidRDefault="000D7626" w:rsidP="00AC0B17">
      <w:pPr>
        <w:jc w:val="center"/>
      </w:pPr>
      <w:r w:rsidRPr="000D7626">
        <w:rPr>
          <w:noProof/>
          <w:lang w:eastAsia="es-DO"/>
        </w:rPr>
        <w:drawing>
          <wp:inline distT="0" distB="0" distL="0" distR="0">
            <wp:extent cx="5854700" cy="2654300"/>
            <wp:effectExtent l="19050" t="0" r="0" b="0"/>
            <wp:docPr id="60" name="Imagen 60" descr="C:\Users\Carlos Liriano\Documents\Diagramas de Secuencia del Sistema\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rlos Liriano\Documents\Diagramas de Secuencia del Sistema\Gonzalez\Ver historia clínica.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62378" cy="2657781"/>
                    </a:xfrm>
                    <a:prstGeom prst="rect">
                      <a:avLst/>
                    </a:prstGeom>
                    <a:noFill/>
                    <a:ln>
                      <a:noFill/>
                    </a:ln>
                  </pic:spPr>
                </pic:pic>
              </a:graphicData>
            </a:graphic>
          </wp:inline>
        </w:drawing>
      </w:r>
    </w:p>
    <w:p w:rsidR="00334ADF" w:rsidRDefault="00334ADF" w:rsidP="00AC0B17">
      <w:pPr>
        <w:spacing w:after="0"/>
        <w:jc w:val="center"/>
      </w:pPr>
      <w:r>
        <w:t>Diagrama de Secuencia que muestra la interacción del Doctor y el sistema SIGEC para el caso de uso Ver Historia Clínica.</w:t>
      </w:r>
    </w:p>
    <w:p w:rsidR="006F2F4F" w:rsidRDefault="006F2F4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6F2F4F" w:rsidRDefault="000D7626" w:rsidP="00AC0B17">
      <w:pPr>
        <w:jc w:val="center"/>
      </w:pPr>
      <w:r w:rsidRPr="000D7626">
        <w:rPr>
          <w:noProof/>
          <w:lang w:eastAsia="es-DO"/>
        </w:rPr>
        <w:drawing>
          <wp:inline distT="0" distB="0" distL="0" distR="0">
            <wp:extent cx="5943600" cy="2759895"/>
            <wp:effectExtent l="0" t="0" r="0" b="0"/>
            <wp:docPr id="61" name="Imagen 61" descr="C:\Users\Carlos Liriano\Documents\Diagramas de Secuencia del Sistema\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rlos Liriano\Documents\Diagramas de Secuencia del Sistema\Gonzalez\Ver Procedimiento.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59895"/>
                    </a:xfrm>
                    <a:prstGeom prst="rect">
                      <a:avLst/>
                    </a:prstGeom>
                    <a:noFill/>
                    <a:ln>
                      <a:noFill/>
                    </a:ln>
                  </pic:spPr>
                </pic:pic>
              </a:graphicData>
            </a:graphic>
          </wp:inline>
        </w:drawing>
      </w:r>
    </w:p>
    <w:p w:rsidR="00334ADF" w:rsidRDefault="00334ADF" w:rsidP="00AC0B17">
      <w:pPr>
        <w:spacing w:after="0"/>
        <w:jc w:val="center"/>
      </w:pPr>
      <w:r>
        <w:t>Diagrama de Secuencia que muestra la interacción del Usuario Administrativo y el Paciente con</w:t>
      </w:r>
    </w:p>
    <w:p w:rsidR="00334ADF" w:rsidRDefault="00334ADF" w:rsidP="00AC0B17">
      <w:pPr>
        <w:spacing w:after="0"/>
        <w:jc w:val="center"/>
      </w:pPr>
      <w:proofErr w:type="gramStart"/>
      <w:r>
        <w:t>el</w:t>
      </w:r>
      <w:proofErr w:type="gramEnd"/>
      <w:r>
        <w:t xml:space="preserve"> sistema SIGEC para el caso de uso Ver</w:t>
      </w:r>
      <w:r w:rsidR="003A6AB5">
        <w:t xml:space="preserve"> Procedimiento</w:t>
      </w:r>
      <w:r>
        <w:t>.</w:t>
      </w:r>
    </w:p>
    <w:p w:rsidR="000D7626" w:rsidRDefault="000D7626"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DE25EF" w:rsidRDefault="00DE25EF" w:rsidP="00AC0B17">
      <w:pPr>
        <w:jc w:val="center"/>
      </w:pPr>
    </w:p>
    <w:p w:rsidR="000D7626" w:rsidRDefault="000D7626" w:rsidP="00AC0B17">
      <w:pPr>
        <w:jc w:val="center"/>
      </w:pPr>
      <w:r w:rsidRPr="000D7626">
        <w:rPr>
          <w:noProof/>
          <w:lang w:eastAsia="es-DO"/>
        </w:rPr>
        <w:drawing>
          <wp:inline distT="0" distB="0" distL="0" distR="0">
            <wp:extent cx="5943600" cy="3093167"/>
            <wp:effectExtent l="0" t="0" r="0" b="0"/>
            <wp:docPr id="62" name="Imagen 62" descr="C:\Users\Carlos Liriano\Documents\Diagramas de Secuencia del Sistema\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los Liriano\Documents\Diagramas de Secuencia del Sistema\Gonzalez\Ver Rece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093167"/>
                    </a:xfrm>
                    <a:prstGeom prst="rect">
                      <a:avLst/>
                    </a:prstGeom>
                    <a:noFill/>
                    <a:ln>
                      <a:noFill/>
                    </a:ln>
                  </pic:spPr>
                </pic:pic>
              </a:graphicData>
            </a:graphic>
          </wp:inline>
        </w:drawing>
      </w:r>
    </w:p>
    <w:p w:rsidR="003A6AB5" w:rsidRDefault="003A6AB5" w:rsidP="00AC0B17">
      <w:pPr>
        <w:spacing w:after="0"/>
        <w:jc w:val="center"/>
      </w:pPr>
      <w:r>
        <w:t>Diagrama de Secuencia que muestra la interacción del Usuario Administrativo y el Paciente con</w:t>
      </w:r>
    </w:p>
    <w:p w:rsidR="003A6AB5" w:rsidRDefault="003A6AB5" w:rsidP="00AC0B17">
      <w:pPr>
        <w:spacing w:after="0"/>
        <w:jc w:val="center"/>
      </w:pPr>
      <w:proofErr w:type="gramStart"/>
      <w:r>
        <w:t>el</w:t>
      </w:r>
      <w:proofErr w:type="gramEnd"/>
      <w:r>
        <w:t xml:space="preserve"> sistema SIGEC para el caso de uso Ver Receta.</w:t>
      </w:r>
    </w:p>
    <w:p w:rsidR="006F2F4F" w:rsidRDefault="006F2F4F" w:rsidP="00AC0B17">
      <w:pPr>
        <w:jc w:val="center"/>
      </w:pPr>
    </w:p>
    <w:p w:rsidR="006F2F4F" w:rsidRDefault="006F2F4F" w:rsidP="00AC0B17">
      <w:pPr>
        <w:jc w:val="center"/>
      </w:pPr>
    </w:p>
    <w:p w:rsidR="006F2F4F" w:rsidRDefault="006F2F4F" w:rsidP="00AC0B17">
      <w:pPr>
        <w:jc w:val="center"/>
      </w:pPr>
    </w:p>
    <w:p w:rsidR="006F2F4F" w:rsidRDefault="006F2F4F" w:rsidP="00AC0B17">
      <w:pPr>
        <w:jc w:val="center"/>
      </w:pPr>
    </w:p>
    <w:p w:rsidR="00047AB4" w:rsidRDefault="00047AB4" w:rsidP="00AC0B17">
      <w:pPr>
        <w:jc w:val="center"/>
      </w:pPr>
    </w:p>
    <w:p w:rsidR="00047AB4" w:rsidRDefault="00047AB4" w:rsidP="00AC0B17">
      <w:pPr>
        <w:jc w:val="center"/>
      </w:pPr>
    </w:p>
    <w:p w:rsidR="00047AB4" w:rsidRDefault="00047AB4" w:rsidP="00AC0B17">
      <w:pPr>
        <w:jc w:val="center"/>
      </w:pPr>
    </w:p>
    <w:p w:rsidR="00047AB4" w:rsidRDefault="00047AB4" w:rsidP="00AC0B17">
      <w:pPr>
        <w:jc w:val="center"/>
      </w:pPr>
    </w:p>
    <w:p w:rsidR="002A6D39" w:rsidRDefault="002A6D39" w:rsidP="00AC0B17">
      <w:pPr>
        <w:pStyle w:val="Heading2"/>
        <w:jc w:val="center"/>
        <w:rPr>
          <w:sz w:val="36"/>
        </w:rPr>
      </w:pPr>
    </w:p>
    <w:p w:rsidR="002A6D39" w:rsidRDefault="002A6D39" w:rsidP="00AC0B17">
      <w:pPr>
        <w:pStyle w:val="Heading2"/>
        <w:jc w:val="center"/>
        <w:rPr>
          <w:sz w:val="36"/>
        </w:rPr>
      </w:pPr>
    </w:p>
    <w:p w:rsidR="002A6D39" w:rsidRDefault="002A6D39" w:rsidP="00AC0B17">
      <w:pPr>
        <w:pStyle w:val="Heading2"/>
        <w:jc w:val="center"/>
        <w:rPr>
          <w:sz w:val="36"/>
        </w:rPr>
      </w:pPr>
    </w:p>
    <w:p w:rsidR="002A6D39" w:rsidRDefault="002A6D39" w:rsidP="00AC0B17">
      <w:pPr>
        <w:pStyle w:val="Heading2"/>
        <w:jc w:val="center"/>
        <w:rPr>
          <w:sz w:val="36"/>
        </w:rPr>
      </w:pPr>
    </w:p>
    <w:p w:rsidR="002A6D39" w:rsidRDefault="002A6D39" w:rsidP="00AC0B17">
      <w:pPr>
        <w:pStyle w:val="Heading2"/>
        <w:jc w:val="center"/>
        <w:rPr>
          <w:sz w:val="36"/>
        </w:rPr>
      </w:pPr>
    </w:p>
    <w:p w:rsidR="002A6D39" w:rsidRDefault="002A6D39" w:rsidP="00AC0B17">
      <w:pPr>
        <w:pStyle w:val="Heading2"/>
        <w:jc w:val="center"/>
        <w:rPr>
          <w:sz w:val="36"/>
        </w:rPr>
      </w:pPr>
    </w:p>
    <w:p w:rsidR="002A6D39" w:rsidRDefault="002A6D39" w:rsidP="00AC0B17">
      <w:pPr>
        <w:pStyle w:val="Heading2"/>
        <w:jc w:val="center"/>
        <w:rPr>
          <w:sz w:val="36"/>
        </w:rPr>
      </w:pPr>
    </w:p>
    <w:p w:rsidR="002A6D39" w:rsidRDefault="002A6D39" w:rsidP="00AC0B17">
      <w:pPr>
        <w:pStyle w:val="Heading2"/>
        <w:jc w:val="center"/>
        <w:rPr>
          <w:sz w:val="36"/>
        </w:rPr>
      </w:pPr>
    </w:p>
    <w:p w:rsidR="002A6D39" w:rsidRDefault="002A6D39" w:rsidP="00AC0B17">
      <w:pPr>
        <w:pStyle w:val="Heading2"/>
        <w:jc w:val="center"/>
        <w:rPr>
          <w:sz w:val="36"/>
        </w:rPr>
      </w:pPr>
    </w:p>
    <w:p w:rsidR="00AC0B17" w:rsidRDefault="00AC0B17" w:rsidP="00AC0B17"/>
    <w:p w:rsidR="00AC0B17" w:rsidRDefault="00AC0B17" w:rsidP="00AC0B17"/>
    <w:p w:rsidR="00AC0B17" w:rsidRPr="00AC0B17" w:rsidRDefault="00AC0B17" w:rsidP="00AC0B17"/>
    <w:p w:rsidR="00812B82" w:rsidRPr="00E60EF0" w:rsidRDefault="00812B82" w:rsidP="00AC0B17">
      <w:pPr>
        <w:pStyle w:val="Heading2"/>
        <w:jc w:val="center"/>
        <w:rPr>
          <w:sz w:val="36"/>
        </w:rPr>
      </w:pPr>
      <w:bookmarkStart w:id="42" w:name="_Toc373964028"/>
      <w:bookmarkStart w:id="43" w:name="_Toc374094169"/>
      <w:r w:rsidRPr="00E60EF0">
        <w:rPr>
          <w:sz w:val="36"/>
        </w:rPr>
        <w:t>Diagramas de Secuencia de Diseño</w:t>
      </w:r>
      <w:bookmarkEnd w:id="42"/>
      <w:bookmarkEnd w:id="43"/>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047AB4">
        <w:rPr>
          <w:noProof/>
          <w:lang w:eastAsia="es-DO"/>
        </w:rPr>
        <w:drawing>
          <wp:inline distT="0" distB="0" distL="0" distR="0" wp14:anchorId="3723F7C4" wp14:editId="79E4E1FB">
            <wp:extent cx="6128013" cy="2607326"/>
            <wp:effectExtent l="0" t="0" r="0" b="0"/>
            <wp:docPr id="33" name="Imagen 33" descr="C:\Users\Carlos Liriano\Documents\Diagramas de Secuencia de Diseño\Soriano\List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ocuments\Diagramas de Secuencia de Diseño\Soriano\Listar Analisi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75408" cy="2627491"/>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Listar Análisis.</w:t>
      </w:r>
    </w:p>
    <w:p w:rsidR="00812B82" w:rsidRDefault="00812B82" w:rsidP="00AC0B17">
      <w:pPr>
        <w:jc w:val="center"/>
      </w:pPr>
    </w:p>
    <w:p w:rsidR="00812B82" w:rsidRDefault="00812B82" w:rsidP="00AC0B17">
      <w:pPr>
        <w:jc w:val="center"/>
      </w:pPr>
    </w:p>
    <w:p w:rsidR="00812B82" w:rsidRDefault="00812B82" w:rsidP="00AC0B17">
      <w:pPr>
        <w:jc w:val="center"/>
      </w:pPr>
      <w:r>
        <w:br/>
      </w:r>
    </w:p>
    <w:p w:rsidR="00812B82" w:rsidRDefault="00812B82" w:rsidP="00AC0B17">
      <w:pPr>
        <w:jc w:val="center"/>
      </w:pPr>
    </w:p>
    <w:p w:rsidR="00812B82" w:rsidRDefault="00812B82" w:rsidP="00AC0B17">
      <w:pPr>
        <w:jc w:val="center"/>
      </w:pPr>
      <w:r>
        <w:br/>
      </w:r>
      <w:r>
        <w:br/>
      </w:r>
      <w:r>
        <w:br/>
      </w:r>
      <w:r>
        <w:br/>
      </w:r>
    </w:p>
    <w:p w:rsidR="00812B82" w:rsidRDefault="00812B82" w:rsidP="00AC0B17">
      <w:pPr>
        <w:jc w:val="center"/>
      </w:pPr>
    </w:p>
    <w:p w:rsidR="00812B82" w:rsidRDefault="00812B82" w:rsidP="00AC0B17">
      <w:pPr>
        <w:jc w:val="center"/>
      </w:pPr>
    </w:p>
    <w:p w:rsidR="00AC0B17" w:rsidRDefault="00AC0B17" w:rsidP="00AC0B17">
      <w:pPr>
        <w:jc w:val="center"/>
      </w:pPr>
    </w:p>
    <w:p w:rsidR="00AC0B17" w:rsidRDefault="00AC0B17" w:rsidP="00AC0B17">
      <w:pPr>
        <w:jc w:val="center"/>
      </w:pPr>
    </w:p>
    <w:p w:rsidR="00812B82" w:rsidRDefault="00AC0B17" w:rsidP="00AC0B17">
      <w:pPr>
        <w:jc w:val="center"/>
      </w:pPr>
      <w:r>
        <w:lastRenderedPageBreak/>
        <w:br/>
      </w:r>
      <w:r w:rsidR="00812B82">
        <w:br/>
      </w:r>
      <w:r w:rsidR="00812B82">
        <w:br/>
      </w:r>
      <w:r w:rsidR="00812B82" w:rsidRPr="00047AB4">
        <w:rPr>
          <w:noProof/>
          <w:lang w:eastAsia="es-DO"/>
        </w:rPr>
        <w:drawing>
          <wp:inline distT="0" distB="0" distL="0" distR="0" wp14:anchorId="5CBE5AD6" wp14:editId="0DAF98F0">
            <wp:extent cx="5737117" cy="4987772"/>
            <wp:effectExtent l="0" t="0" r="0" b="0"/>
            <wp:docPr id="32" name="Imagen 32" descr="C:\Users\Carlos Liriano\Documents\Diagramas de Secuencia de Diseño\Soriano\Cre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ocuments\Diagramas de Secuencia de Diseño\Soriano\Crear Receta.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5181" cy="5003477"/>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Listar Crear Receta.</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047AB4">
        <w:rPr>
          <w:noProof/>
          <w:lang w:eastAsia="es-DO"/>
        </w:rPr>
        <w:drawing>
          <wp:inline distT="0" distB="0" distL="0" distR="0" wp14:anchorId="248AF6D2" wp14:editId="022BA2A5">
            <wp:extent cx="5855438" cy="4916608"/>
            <wp:effectExtent l="0" t="0" r="0" b="0"/>
            <wp:docPr id="31" name="Imagen 31" descr="C:\Users\Carlos Liriano\Documents\Diagramas de Secuencia de Diseño\Soriano\Asign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ocuments\Diagramas de Secuencia de Diseño\Soriano\Asignar Procedimient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5674" cy="4925203"/>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Asignar Procedimiento.</w:t>
      </w:r>
    </w:p>
    <w:p w:rsidR="00812B82" w:rsidRDefault="00812B82" w:rsidP="00AC0B17">
      <w:pPr>
        <w:jc w:val="center"/>
      </w:pPr>
    </w:p>
    <w:p w:rsidR="00812B82" w:rsidRDefault="00812B82" w:rsidP="00AC0B17">
      <w:pPr>
        <w:jc w:val="center"/>
      </w:pPr>
      <w:r>
        <w:br/>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D264F3" w:rsidRDefault="00D264F3" w:rsidP="00AC0B17">
      <w:pPr>
        <w:jc w:val="center"/>
      </w:pPr>
    </w:p>
    <w:p w:rsidR="00812B82" w:rsidRDefault="00812B82" w:rsidP="00AC0B17">
      <w:pPr>
        <w:jc w:val="center"/>
      </w:pPr>
      <w:r w:rsidRPr="00047AB4">
        <w:rPr>
          <w:noProof/>
          <w:lang w:eastAsia="es-DO"/>
        </w:rPr>
        <w:drawing>
          <wp:inline distT="0" distB="0" distL="0" distR="0" wp14:anchorId="5F0B4AF0" wp14:editId="4F46BF77">
            <wp:extent cx="5578793" cy="5246896"/>
            <wp:effectExtent l="0" t="0" r="0" b="0"/>
            <wp:docPr id="30" name="Imagen 30" descr="C:\Users\Carlos Liriano\Documents\Diagramas de Secuencia de Diseño\Soriano\Asign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os Liriano\Documents\Diagramas de Secuencia de Diseño\Soriano\Asignar Estudi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4512" cy="525227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Asignar Estudio.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047AB4">
        <w:rPr>
          <w:noProof/>
          <w:lang w:eastAsia="es-DO"/>
        </w:rPr>
        <w:drawing>
          <wp:inline distT="0" distB="0" distL="0" distR="0" wp14:anchorId="682C26BF" wp14:editId="00D76A85">
            <wp:extent cx="5790334" cy="4551789"/>
            <wp:effectExtent l="0" t="0" r="0" b="0"/>
            <wp:docPr id="29" name="Imagen 29" descr="C:\Users\Carlos Liriano\Documents\Diagramas de Secuencia de Diseño\Soriano\Asign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 Liriano\Documents\Diagramas de Secuencia de Diseño\Soriano\Asignar Análisis.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0334" cy="4551789"/>
                    </a:xfrm>
                    <a:prstGeom prst="rect">
                      <a:avLst/>
                    </a:prstGeom>
                    <a:noFill/>
                    <a:ln>
                      <a:noFill/>
                    </a:ln>
                  </pic:spPr>
                </pic:pic>
              </a:graphicData>
            </a:graphic>
          </wp:inline>
        </w:drawing>
      </w:r>
      <w:r>
        <w:t>Diagrama de Secuencia detallado que muestra la interacción entre el Doctor y las clases que intervienen en la realización del caso de uso Asignar Análisis.</w:t>
      </w:r>
    </w:p>
    <w:p w:rsidR="00812B82" w:rsidRDefault="00812B82" w:rsidP="00AC0B17">
      <w:pPr>
        <w:jc w:val="center"/>
      </w:pPr>
      <w:r>
        <w:br w:type="textWrapping" w:clear="all"/>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D264F3" w:rsidRDefault="00D264F3" w:rsidP="00AC0B17">
      <w:pPr>
        <w:jc w:val="center"/>
      </w:pPr>
    </w:p>
    <w:p w:rsidR="00812B82" w:rsidRDefault="00812B82" w:rsidP="00AC0B17">
      <w:pPr>
        <w:jc w:val="center"/>
      </w:pPr>
      <w:r w:rsidRPr="00047AB4">
        <w:rPr>
          <w:noProof/>
          <w:lang w:eastAsia="es-DO"/>
        </w:rPr>
        <w:drawing>
          <wp:inline distT="0" distB="0" distL="0" distR="0" wp14:anchorId="631E30D4" wp14:editId="18441DEB">
            <wp:extent cx="5897444" cy="3525411"/>
            <wp:effectExtent l="0" t="0" r="0" b="0"/>
            <wp:docPr id="28" name="Imagen 28" descr="C:\Users\Carlos Liriano\Documents\Diagramas de Secuencia de Diseño\Soriano\Actualiza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 Liriano\Documents\Diagramas de Secuencia de Diseño\Soriano\Actualizar Receta.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10046" cy="3532944"/>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Actualizar Receta.</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047AB4">
        <w:rPr>
          <w:noProof/>
          <w:lang w:eastAsia="es-DO"/>
        </w:rPr>
        <w:drawing>
          <wp:inline distT="0" distB="0" distL="0" distR="0" wp14:anchorId="083C8AB4" wp14:editId="15A1D610">
            <wp:extent cx="5844882" cy="3588473"/>
            <wp:effectExtent l="0" t="0" r="0" b="0"/>
            <wp:docPr id="21" name="Imagen 21" descr="C:\Users\Carlos Liriano\Documents\Diagramas de Secuencia de Diseño\Soriano\Actualiz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 Liriano\Documents\Diagramas de Secuencia de Diseño\Soriano\Actualizar Procedimiento.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60894" cy="3598304"/>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Actualizar Procedimiento.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D264F3" w:rsidRDefault="00D264F3" w:rsidP="00AC0B17">
      <w:pPr>
        <w:jc w:val="center"/>
      </w:pPr>
    </w:p>
    <w:p w:rsidR="00812B82" w:rsidRDefault="00812B82" w:rsidP="00AC0B17">
      <w:pPr>
        <w:jc w:val="center"/>
      </w:pPr>
      <w:r w:rsidRPr="00047AB4">
        <w:rPr>
          <w:noProof/>
          <w:lang w:eastAsia="es-DO"/>
        </w:rPr>
        <w:drawing>
          <wp:inline distT="0" distB="0" distL="0" distR="0" wp14:anchorId="7C9DDFE7" wp14:editId="4FA394AE">
            <wp:extent cx="5860919" cy="3536560"/>
            <wp:effectExtent l="0" t="0" r="0" b="0"/>
            <wp:docPr id="20" name="Imagen 20" descr="C:\Users\Carlos Liriano\Documents\Diagramas de Secuencia de Diseño\Soriano\Actualiz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os Liriano\Documents\Diagramas de Secuencia de Diseño\Soriano\Actualizar Estudio.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75402" cy="3545299"/>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Actualizar Estudio.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Pr="004A06BB" w:rsidRDefault="00812B82" w:rsidP="00AC0B17">
      <w:pPr>
        <w:jc w:val="center"/>
      </w:pPr>
    </w:p>
    <w:p w:rsidR="00812B82" w:rsidRDefault="00812B82" w:rsidP="00AC0B17">
      <w:pPr>
        <w:jc w:val="center"/>
      </w:pPr>
      <w:r w:rsidRPr="00047AB4">
        <w:rPr>
          <w:noProof/>
          <w:lang w:eastAsia="es-DO"/>
        </w:rPr>
        <w:drawing>
          <wp:inline distT="0" distB="0" distL="0" distR="0" wp14:anchorId="518BC97A" wp14:editId="7ABD273B">
            <wp:extent cx="5803762" cy="3647090"/>
            <wp:effectExtent l="0" t="0" r="0" b="0"/>
            <wp:docPr id="19" name="Imagen 19" descr="C:\Users\Carlos Liriano\Documents\Diagramas de Secuencia de Diseño\Soriano\Actualiz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Liriano\Documents\Diagramas de Secuencia de Diseño\Soriano\Actualizar Cita.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51872" cy="3677322"/>
                    </a:xfrm>
                    <a:prstGeom prst="rect">
                      <a:avLst/>
                    </a:prstGeom>
                    <a:noFill/>
                    <a:ln>
                      <a:noFill/>
                    </a:ln>
                  </pic:spPr>
                </pic:pic>
              </a:graphicData>
            </a:graphic>
          </wp:inline>
        </w:drawing>
      </w:r>
    </w:p>
    <w:p w:rsidR="00812B82" w:rsidRDefault="00812B82" w:rsidP="00AC0B17">
      <w:pPr>
        <w:jc w:val="center"/>
      </w:pPr>
      <w:r>
        <w:t xml:space="preserve">Diagrama de Secuencia detallado que muestra la interacción entre el Usuario </w:t>
      </w:r>
      <w:proofErr w:type="gramStart"/>
      <w:r>
        <w:t>Administrativo  y</w:t>
      </w:r>
      <w:proofErr w:type="gramEnd"/>
      <w:r>
        <w:t xml:space="preserve"> las clases que intervienen en la realización del caso de uso Actualizar Cita.</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Pr="004A06BB" w:rsidRDefault="00812B82" w:rsidP="00AC0B17">
      <w:pPr>
        <w:jc w:val="center"/>
      </w:pPr>
    </w:p>
    <w:p w:rsidR="00812B82" w:rsidRDefault="00812B82" w:rsidP="00AC0B17">
      <w:pPr>
        <w:jc w:val="center"/>
      </w:pPr>
      <w:r w:rsidRPr="00047AB4">
        <w:rPr>
          <w:noProof/>
          <w:lang w:eastAsia="es-DO"/>
        </w:rPr>
        <w:drawing>
          <wp:inline distT="0" distB="0" distL="0" distR="0" wp14:anchorId="45970170" wp14:editId="4D1EFB08">
            <wp:extent cx="5752202" cy="3356830"/>
            <wp:effectExtent l="0" t="0" r="0" b="0"/>
            <wp:docPr id="18" name="Imagen 18" descr="C:\Users\Carlos Liriano\Documents\Diagramas de Secuencia de Diseño\Soriano\Actualiza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ocuments\Diagramas de Secuencia de Diseño\Soriano\Actualizar Análisis.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4206" cy="336383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Actualizar Análisis.</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Pr="004A06BB" w:rsidRDefault="00812B82" w:rsidP="00AC0B17">
      <w:pPr>
        <w:jc w:val="center"/>
      </w:pPr>
    </w:p>
    <w:p w:rsidR="00812B82" w:rsidRDefault="00812B82" w:rsidP="00AC0B17">
      <w:pPr>
        <w:jc w:val="center"/>
      </w:pPr>
      <w:r w:rsidRPr="00047AB4">
        <w:rPr>
          <w:noProof/>
          <w:lang w:eastAsia="es-DO"/>
        </w:rPr>
        <w:drawing>
          <wp:inline distT="0" distB="0" distL="0" distR="0" wp14:anchorId="3891377A" wp14:editId="360A076E">
            <wp:extent cx="5726321" cy="2953218"/>
            <wp:effectExtent l="0" t="0" r="0" b="0"/>
            <wp:docPr id="3" name="Imagen 3" descr="C:\Users\Carlos Liriano\Documents\Diagramas de Secuencia de Diseño\Soriano\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Liriano\Documents\Diagramas de Secuencia de Diseño\Soriano\Ver Estudio.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0999" cy="296594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el Paciente con las clases que intervienen en la realización del caso de uso Ver Estudio.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D264F3" w:rsidRDefault="00D264F3" w:rsidP="00AC0B17">
      <w:pPr>
        <w:jc w:val="center"/>
      </w:pPr>
    </w:p>
    <w:p w:rsidR="00D264F3" w:rsidRDefault="00D264F3" w:rsidP="00AC0B17">
      <w:pPr>
        <w:jc w:val="center"/>
      </w:pPr>
    </w:p>
    <w:p w:rsidR="00812B82" w:rsidRDefault="00812B82" w:rsidP="00AC0B17">
      <w:pPr>
        <w:jc w:val="center"/>
      </w:pPr>
      <w:r>
        <w:rPr>
          <w:noProof/>
          <w:lang w:eastAsia="es-DO"/>
        </w:rPr>
        <w:drawing>
          <wp:inline distT="0" distB="0" distL="0" distR="0" wp14:anchorId="39CBE512" wp14:editId="5E1FC2C5">
            <wp:extent cx="5938520" cy="2427605"/>
            <wp:effectExtent l="0" t="0" r="0" b="0"/>
            <wp:docPr id="34" name="Imagen 34" descr="C:\Users\Carlos Liriano\Documents\Diagramas de Secuencia de Diseño\Liriano\Listar Asegurad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ocuments\Diagramas de Secuencia de Diseño\Liriano\Listar Aseguradoras.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8520" cy="242760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Listar Aseguradoras</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t>.</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Pr>
          <w:noProof/>
          <w:lang w:eastAsia="es-DO"/>
        </w:rPr>
        <w:drawing>
          <wp:inline distT="0" distB="0" distL="0" distR="0" wp14:anchorId="037FFA9A" wp14:editId="5FBDA329">
            <wp:extent cx="5938520" cy="2480310"/>
            <wp:effectExtent l="0" t="0" r="0" b="0"/>
            <wp:docPr id="199" name="Imagen 199" descr="C:\Users\Carlos Liriano\Documents\Diagramas de Secuencia de Diseño\Liriano\Listar C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arlos Liriano\Documents\Diagramas de Secuencia de Diseño\Liriano\Listar Citas.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8520" cy="2480310"/>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Listar Citas.</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D264F3" w:rsidRDefault="00D264F3" w:rsidP="00AC0B17">
      <w:pPr>
        <w:jc w:val="center"/>
      </w:pPr>
    </w:p>
    <w:p w:rsidR="00812B82" w:rsidRDefault="00812B82" w:rsidP="00AC0B17">
      <w:pPr>
        <w:jc w:val="center"/>
      </w:pPr>
      <w:r>
        <w:rPr>
          <w:noProof/>
          <w:lang w:eastAsia="es-DO"/>
        </w:rPr>
        <w:drawing>
          <wp:inline distT="0" distB="0" distL="0" distR="0" wp14:anchorId="09294519" wp14:editId="0F4C8476">
            <wp:extent cx="5938520" cy="2606675"/>
            <wp:effectExtent l="0" t="0" r="0" b="0"/>
            <wp:docPr id="200" name="Imagen 200" descr="C:\Users\Carlos Liriano\Documents\Diagramas de Secuencia de Diseño\Liriano\Listar Estu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 Liriano\Documents\Diagramas de Secuencia de Diseño\Liriano\Listar Estudios.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8520" cy="260667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Listar Estudios.</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Pr>
          <w:noProof/>
          <w:lang w:eastAsia="es-DO"/>
        </w:rPr>
        <w:drawing>
          <wp:inline distT="0" distB="0" distL="0" distR="0" wp14:anchorId="05825513" wp14:editId="740661D6">
            <wp:extent cx="5938520" cy="2070735"/>
            <wp:effectExtent l="0" t="0" r="0" b="0"/>
            <wp:docPr id="201" name="Imagen 201" descr="C:\Users\Carlos Liriano\Documents\Diagramas de Secuencia de Diseño\Liriano\Listar Ingr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arlos Liriano\Documents\Diagramas de Secuencia de Diseño\Liriano\Listar Ingresos.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8520" cy="207073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Listar Ingresos.</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D264F3" w:rsidRDefault="00D264F3" w:rsidP="00AC0B17">
      <w:pPr>
        <w:jc w:val="center"/>
      </w:pPr>
    </w:p>
    <w:p w:rsidR="00D264F3" w:rsidRDefault="00D264F3" w:rsidP="00AC0B17">
      <w:pPr>
        <w:jc w:val="center"/>
      </w:pPr>
    </w:p>
    <w:p w:rsidR="00812B82" w:rsidRDefault="00812B82" w:rsidP="00AC0B17">
      <w:pPr>
        <w:jc w:val="center"/>
      </w:pPr>
      <w:r>
        <w:rPr>
          <w:noProof/>
          <w:lang w:eastAsia="es-DO"/>
        </w:rPr>
        <w:drawing>
          <wp:inline distT="0" distB="0" distL="0" distR="0" wp14:anchorId="33E447D4" wp14:editId="57A457DF">
            <wp:extent cx="5938520" cy="2564765"/>
            <wp:effectExtent l="0" t="0" r="0" b="0"/>
            <wp:docPr id="202" name="Imagen 202" descr="C:\Users\Carlos Liriano\Documents\Diagramas de Secuencia de Diseño\Liriano\Lista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 Liriano\Documents\Diagramas de Secuencia de Diseño\Liriano\Listar Pacientes.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8520" cy="256476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Listar Pacientes</w:t>
      </w:r>
    </w:p>
    <w:p w:rsidR="00812B82" w:rsidRDefault="00812B82" w:rsidP="00AC0B17">
      <w:pPr>
        <w:jc w:val="center"/>
      </w:pPr>
      <w:r>
        <w:t>.</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Pr>
          <w:noProof/>
          <w:lang w:eastAsia="es-DO"/>
        </w:rPr>
        <w:drawing>
          <wp:inline distT="0" distB="0" distL="0" distR="0" wp14:anchorId="56CBE744" wp14:editId="67741310">
            <wp:extent cx="5938520" cy="2564765"/>
            <wp:effectExtent l="0" t="0" r="0" b="0"/>
            <wp:docPr id="203" name="Imagen 203" descr="C:\Users\Carlos Liriano\Documents\Diagramas de Secuencia de Diseño\Liriano\Listar Procedimi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los Liriano\Documents\Diagramas de Secuencia de Diseño\Liriano\Listar Procedimientos.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8520" cy="256476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Listar Procedimientos.</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D264F3" w:rsidRDefault="00D264F3" w:rsidP="00AC0B17">
      <w:pPr>
        <w:jc w:val="center"/>
      </w:pPr>
    </w:p>
    <w:p w:rsidR="00812B82" w:rsidRDefault="00812B82" w:rsidP="00AC0B17">
      <w:pPr>
        <w:jc w:val="center"/>
      </w:pPr>
      <w:r>
        <w:rPr>
          <w:noProof/>
          <w:lang w:eastAsia="es-DO"/>
        </w:rPr>
        <w:drawing>
          <wp:inline distT="0" distB="0" distL="0" distR="0" wp14:anchorId="6B0C3436" wp14:editId="4E3BEEEE">
            <wp:extent cx="5938520" cy="3153410"/>
            <wp:effectExtent l="0" t="0" r="0" b="0"/>
            <wp:docPr id="204" name="Imagen 204" descr="C:\Users\Carlos Liriano\Documents\Diagramas de Secuencia de Diseño\Liriano\Registrar ana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os Liriano\Documents\Diagramas de Secuencia de Diseño\Liriano\Registrar analisis.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8520" cy="3153410"/>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Registrar Análisis.</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Pr>
          <w:noProof/>
          <w:lang w:eastAsia="es-DO"/>
        </w:rPr>
        <w:drawing>
          <wp:inline distT="0" distB="0" distL="0" distR="0" wp14:anchorId="6C4A0F47" wp14:editId="7039096E">
            <wp:extent cx="5938520" cy="3321050"/>
            <wp:effectExtent l="0" t="0" r="0" b="0"/>
            <wp:docPr id="205" name="Imagen 205" descr="C:\Users\Carlos Liriano\Documents\Diagramas de Secuencia de Diseño\Liriano\Registrar C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arlos Liriano\Documents\Diagramas de Secuencia de Diseño\Liriano\Registrar Cita.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8520" cy="3321050"/>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el Paciente con las clases que intervienen en la realización del caso de uso Registrar Cita.</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Pr>
          <w:noProof/>
          <w:lang w:eastAsia="es-DO"/>
        </w:rPr>
        <w:drawing>
          <wp:inline distT="0" distB="0" distL="0" distR="0" wp14:anchorId="572BBDDE" wp14:editId="441FBFB2">
            <wp:extent cx="5938520" cy="3131820"/>
            <wp:effectExtent l="0" t="0" r="0" b="0"/>
            <wp:docPr id="206" name="Imagen 206" descr="C:\Users\Carlos Liriano\Documents\Diagramas de Secuencia de Diseño\Liriano\Registra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os Liriano\Documents\Diagramas de Secuencia de Diseño\Liriano\Registrar Estudio.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8520" cy="3131820"/>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Registrar Estudio.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Pr>
          <w:noProof/>
          <w:lang w:eastAsia="es-DO"/>
        </w:rPr>
        <w:drawing>
          <wp:inline distT="0" distB="0" distL="0" distR="0" wp14:anchorId="1109E589" wp14:editId="43B77264">
            <wp:extent cx="5938520" cy="3142615"/>
            <wp:effectExtent l="0" t="0" r="0" b="0"/>
            <wp:docPr id="207" name="Imagen 207" descr="C:\Users\Carlos Liriano\Documents\Diagramas de Secuencia de Diseño\Liriano\Registr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arlos Liriano\Documents\Diagramas de Secuencia de Diseño\Liriano\Registrar Medicamento.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8520" cy="314261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Registrar Medicamento.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D264F3" w:rsidRDefault="00D264F3" w:rsidP="00AC0B17">
      <w:pPr>
        <w:jc w:val="center"/>
      </w:pPr>
    </w:p>
    <w:p w:rsidR="00D264F3" w:rsidRDefault="00D264F3" w:rsidP="00AC0B17">
      <w:pPr>
        <w:jc w:val="center"/>
      </w:pPr>
    </w:p>
    <w:p w:rsidR="00812B82" w:rsidRDefault="00812B82" w:rsidP="00AC0B17">
      <w:pPr>
        <w:jc w:val="center"/>
      </w:pPr>
      <w:r>
        <w:rPr>
          <w:noProof/>
          <w:lang w:eastAsia="es-DO"/>
        </w:rPr>
        <w:drawing>
          <wp:inline distT="0" distB="0" distL="0" distR="0" wp14:anchorId="6FAC33F4" wp14:editId="3C51F860">
            <wp:extent cx="5938520" cy="3247390"/>
            <wp:effectExtent l="0" t="0" r="0" b="0"/>
            <wp:docPr id="208" name="Imagen 208" descr="C:\Users\Carlos Liriano\Documents\Diagramas de Secuencia de Diseño\Liriano\Registrar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os Liriano\Documents\Diagramas de Secuencia de Diseño\Liriano\Registrar Paciente.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8520" cy="3247390"/>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Registrar Paciente.</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Pr>
          <w:noProof/>
          <w:lang w:eastAsia="es-DO"/>
        </w:rPr>
        <w:drawing>
          <wp:inline distT="0" distB="0" distL="0" distR="0" wp14:anchorId="2FB24189" wp14:editId="6488E342">
            <wp:extent cx="5938520" cy="2806065"/>
            <wp:effectExtent l="0" t="0" r="0" b="0"/>
            <wp:docPr id="209" name="Imagen 209" descr="C:\Users\Carlos Liriano\Documents\Diagramas de Secuencia de Diseño\Liriano\Registrar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arlos Liriano\Documents\Diagramas de Secuencia de Diseño\Liriano\RegistrarAseguradora.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8520" cy="280606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Registrar Aseguradora.</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Pr>
          <w:noProof/>
          <w:lang w:eastAsia="es-DO"/>
        </w:rPr>
        <w:drawing>
          <wp:inline distT="0" distB="0" distL="0" distR="0" wp14:anchorId="7283478B" wp14:editId="315CA744">
            <wp:extent cx="5938520" cy="3994150"/>
            <wp:effectExtent l="0" t="0" r="0" b="0"/>
            <wp:docPr id="210" name="Imagen 210" descr="C:\Users\Carlos Liriano\Documents\Diagramas de Secuencia de Diseño\Gonzalez\Actualizar asegur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os Liriano\Documents\Diagramas de Secuencia de Diseño\Gonzalez\Actualizar aseguradora.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8520" cy="3994150"/>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Actualizar Aseguradora.</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D264F3" w:rsidRDefault="00D264F3" w:rsidP="00AC0B17">
      <w:pPr>
        <w:jc w:val="center"/>
      </w:pPr>
    </w:p>
    <w:p w:rsidR="00812B82" w:rsidRDefault="00812B82" w:rsidP="00AC0B17">
      <w:pPr>
        <w:jc w:val="center"/>
      </w:pPr>
      <w:r>
        <w:rPr>
          <w:noProof/>
          <w:lang w:eastAsia="es-DO"/>
        </w:rPr>
        <w:drawing>
          <wp:inline distT="0" distB="0" distL="0" distR="0" wp14:anchorId="4A89BAA3" wp14:editId="20C9DE60">
            <wp:extent cx="5938520" cy="2890520"/>
            <wp:effectExtent l="0" t="0" r="0" b="0"/>
            <wp:docPr id="211" name="Imagen 211" descr="C:\Users\Carlos Liriano\Documents\Diagramas de Secuencia de Diseño\Gonzalez\Actualizar medica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ocuments\Diagramas de Secuencia de Diseño\Gonzalez\Actualizar medicamento.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8520" cy="2890520"/>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Actualizar Medicamento.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7504B0">
        <w:rPr>
          <w:noProof/>
          <w:lang w:eastAsia="es-DO"/>
        </w:rPr>
        <w:drawing>
          <wp:inline distT="0" distB="0" distL="0" distR="0" wp14:anchorId="7B64D693" wp14:editId="6688AD1A">
            <wp:extent cx="5943600" cy="3689988"/>
            <wp:effectExtent l="0" t="0" r="0" b="0"/>
            <wp:docPr id="213" name="Imagen 213" descr="C:\Users\Carlos Liriano\Documents\Diagramas de Secuencia de Diseño\Gonzalez\Registrar P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arlos Liriano\Documents\Diagramas de Secuencia de Diseño\Gonzalez\Registrar Pago.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689988"/>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las clases que intervienen en la realización del caso de uso Registrar Pago.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AC0B17" w:rsidRDefault="00AC0B17" w:rsidP="00AC0B17">
      <w:pPr>
        <w:jc w:val="center"/>
      </w:pPr>
    </w:p>
    <w:p w:rsidR="00812B82" w:rsidRDefault="00812B82" w:rsidP="00AC0B17">
      <w:pPr>
        <w:jc w:val="center"/>
      </w:pPr>
      <w:r w:rsidRPr="007504B0">
        <w:rPr>
          <w:noProof/>
          <w:lang w:eastAsia="es-DO"/>
        </w:rPr>
        <w:drawing>
          <wp:inline distT="0" distB="0" distL="0" distR="0" wp14:anchorId="2465A746" wp14:editId="6ACEE053">
            <wp:extent cx="5943600" cy="3142401"/>
            <wp:effectExtent l="0" t="0" r="0" b="0"/>
            <wp:docPr id="214" name="Imagen 214" descr="C:\Users\Carlos Liriano\Documents\Diagramas de Secuencia de Diseño\Gonzalez\Registra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ocuments\Diagramas de Secuencia de Diseño\Gonzalez\Registrar Procedimiento.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42401"/>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Registrar Procedimiento.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7504B0">
        <w:rPr>
          <w:noProof/>
          <w:lang w:eastAsia="es-DO"/>
        </w:rPr>
        <w:drawing>
          <wp:inline distT="0" distB="0" distL="0" distR="0" wp14:anchorId="1D80BD53" wp14:editId="6EEBE5A7">
            <wp:extent cx="5943600" cy="3788675"/>
            <wp:effectExtent l="0" t="0" r="0" b="0"/>
            <wp:docPr id="215" name="Imagen 215" descr="C:\Users\Carlos Liriano\Documents\Diagramas de Secuencia de Diseño\Gonzalez\Registr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los Liriano\Documents\Diagramas de Secuencia de Diseño\Gonzalez\Registrar Usuario.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788675"/>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Doctor y las clases que intervienen en la realización del caso de uso Registrar Usuario.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7504B0">
        <w:rPr>
          <w:noProof/>
          <w:lang w:eastAsia="es-DO"/>
        </w:rPr>
        <w:drawing>
          <wp:inline distT="0" distB="0" distL="0" distR="0" wp14:anchorId="6AD622F7" wp14:editId="34083BC4">
            <wp:extent cx="5943600" cy="2606859"/>
            <wp:effectExtent l="0" t="0" r="0" b="0"/>
            <wp:docPr id="216" name="Imagen 216" descr="C:\Users\Carlos Liriano\Documents\Diagramas de Secuencia de Diseño\Gonzalez\Ver Anál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ocuments\Diagramas de Secuencia de Diseño\Gonzalez\Ver Análisis..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606859"/>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el Paciente con las clases que intervienen en la realización del caso de uso Ver Análisis.</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7504B0">
        <w:rPr>
          <w:noProof/>
          <w:lang w:eastAsia="es-DO"/>
        </w:rPr>
        <w:drawing>
          <wp:inline distT="0" distB="0" distL="0" distR="0" wp14:anchorId="3AE9A68B" wp14:editId="30A70241">
            <wp:extent cx="5943600" cy="2239326"/>
            <wp:effectExtent l="0" t="0" r="0" b="0"/>
            <wp:docPr id="217" name="Imagen 217" descr="C:\Users\Carlos Liriano\Documents\Diagramas de Secuencia de Diseño\Gonzalez\Ver Ayu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ocuments\Diagramas de Secuencia de Diseño\Gonzalez\Ver Ayud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239326"/>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y las clases que intervienen en la realización del caso de uso Ver Ayuda.</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7504B0">
        <w:rPr>
          <w:noProof/>
          <w:lang w:eastAsia="es-DO"/>
        </w:rPr>
        <w:drawing>
          <wp:inline distT="0" distB="0" distL="0" distR="0" wp14:anchorId="120E56B3" wp14:editId="4B20D7C2">
            <wp:extent cx="5943600" cy="2780959"/>
            <wp:effectExtent l="0" t="0" r="0" b="0"/>
            <wp:docPr id="219" name="Imagen 219" descr="C:\Users\Carlos Liriano\Documents\Diagramas de Secuencia de Diseño\Gonzalez\Ver datos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os Liriano\Documents\Diagramas de Secuencia de Diseño\Gonzalez\Ver datos pacient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780959"/>
                    </a:xfrm>
                    <a:prstGeom prst="rect">
                      <a:avLst/>
                    </a:prstGeom>
                    <a:noFill/>
                    <a:ln>
                      <a:noFill/>
                    </a:ln>
                  </pic:spPr>
                </pic:pic>
              </a:graphicData>
            </a:graphic>
          </wp:inline>
        </w:drawing>
      </w:r>
    </w:p>
    <w:p w:rsidR="00812B82" w:rsidRDefault="00812B82" w:rsidP="00AC0B17">
      <w:pPr>
        <w:jc w:val="center"/>
      </w:pPr>
      <w:r>
        <w:t xml:space="preserve">Diagrama de Secuencia detallado que muestra la interacción entre el Usuario Administrativo y el </w:t>
      </w:r>
      <w:proofErr w:type="gramStart"/>
      <w:r>
        <w:t>Paciente  con</w:t>
      </w:r>
      <w:proofErr w:type="gramEnd"/>
      <w:r>
        <w:t xml:space="preserve"> las clases que intervienen en la realización del caso de uso Ver Datos Paciente.</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7504B0">
        <w:rPr>
          <w:noProof/>
          <w:lang w:eastAsia="es-DO"/>
        </w:rPr>
        <w:drawing>
          <wp:inline distT="0" distB="0" distL="0" distR="0" wp14:anchorId="4602194C" wp14:editId="5991610F">
            <wp:extent cx="5943600" cy="3061082"/>
            <wp:effectExtent l="0" t="0" r="0" b="0"/>
            <wp:docPr id="220" name="Imagen 220" descr="C:\Users\Carlos Liriano\Documents\Diagramas de Secuencia de Diseño\Gonzalez\Ver E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ocuments\Diagramas de Secuencia de Diseño\Gonzalez\Ver Estudio.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061082"/>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el Paciente con las clases que intervienen en la realización del caso de uso Ver Estudio.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r w:rsidRPr="007504B0">
        <w:rPr>
          <w:noProof/>
          <w:lang w:eastAsia="es-DO"/>
        </w:rPr>
        <w:drawing>
          <wp:inline distT="0" distB="0" distL="0" distR="0" wp14:anchorId="39455E3B" wp14:editId="353CD8D9">
            <wp:extent cx="5943600" cy="2937244"/>
            <wp:effectExtent l="0" t="0" r="0" b="0"/>
            <wp:docPr id="221" name="Imagen 221" descr="C:\Users\Carlos Liriano\Documents\Diagramas de Secuencia de Diseño\Gonzalez\Ver historia clí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os Liriano\Documents\Diagramas de Secuencia de Diseño\Gonzalez\Ver historia clínica.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937244"/>
                    </a:xfrm>
                    <a:prstGeom prst="rect">
                      <a:avLst/>
                    </a:prstGeom>
                    <a:noFill/>
                    <a:ln>
                      <a:noFill/>
                    </a:ln>
                  </pic:spPr>
                </pic:pic>
              </a:graphicData>
            </a:graphic>
          </wp:inline>
        </w:drawing>
      </w:r>
    </w:p>
    <w:p w:rsidR="00812B82" w:rsidRDefault="00812B82" w:rsidP="00AC0B17">
      <w:pPr>
        <w:jc w:val="center"/>
      </w:pPr>
      <w:r>
        <w:t xml:space="preserve">Diagrama de Secuencia detallado que muestra la interacción entre el Doctor y las clases que intervienen en la realización del caso de uso Ver Historia </w:t>
      </w:r>
      <w:proofErr w:type="spellStart"/>
      <w:r>
        <w:t>Clinica</w:t>
      </w:r>
      <w:proofErr w:type="spellEnd"/>
      <w:r>
        <w:t>.</w:t>
      </w:r>
    </w:p>
    <w:p w:rsidR="00812B82" w:rsidRDefault="00812B82" w:rsidP="00AC0B17">
      <w:pPr>
        <w:jc w:val="cente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812B82" w:rsidRPr="00E0346A" w:rsidRDefault="00812B82" w:rsidP="00AC0B17">
      <w:pPr>
        <w:jc w:val="center"/>
        <w:rPr>
          <w:noProof/>
        </w:rPr>
      </w:pPr>
    </w:p>
    <w:p w:rsidR="00D264F3" w:rsidRDefault="00D264F3" w:rsidP="00AC0B17">
      <w:pPr>
        <w:jc w:val="center"/>
      </w:pPr>
    </w:p>
    <w:p w:rsidR="00D264F3" w:rsidRDefault="00D264F3" w:rsidP="00AC0B17">
      <w:pPr>
        <w:jc w:val="center"/>
      </w:pPr>
    </w:p>
    <w:p w:rsidR="00812B82" w:rsidRDefault="00812B82" w:rsidP="00AC0B17">
      <w:pPr>
        <w:jc w:val="center"/>
      </w:pPr>
      <w:r w:rsidRPr="007504B0">
        <w:rPr>
          <w:noProof/>
          <w:lang w:eastAsia="es-DO"/>
        </w:rPr>
        <w:drawing>
          <wp:inline distT="0" distB="0" distL="0" distR="0" wp14:anchorId="7A57C762" wp14:editId="1488F08B">
            <wp:extent cx="5943600" cy="2765924"/>
            <wp:effectExtent l="0" t="0" r="0" b="0"/>
            <wp:docPr id="222" name="Imagen 222" descr="C:\Users\Carlos Liriano\Documents\Diagramas de Secuencia de Diseño\Gonzalez\Ver Proced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ocuments\Diagramas de Secuencia de Diseño\Gonzalez\Ver Procedimiento.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765924"/>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el Paciente con las clases que intervienen en la realización del caso de uso Ver Procedimiento.</w:t>
      </w: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812B82" w:rsidRDefault="00812B82" w:rsidP="00AC0B17">
      <w:pPr>
        <w:jc w:val="center"/>
      </w:pPr>
    </w:p>
    <w:p w:rsidR="00AC0B17" w:rsidRDefault="00AC0B17" w:rsidP="00AC0B17">
      <w:pPr>
        <w:jc w:val="center"/>
      </w:pPr>
    </w:p>
    <w:p w:rsidR="00812B82" w:rsidRDefault="00812B82" w:rsidP="00AC0B17">
      <w:pPr>
        <w:jc w:val="center"/>
      </w:pPr>
      <w:r w:rsidRPr="007504B0">
        <w:rPr>
          <w:noProof/>
          <w:lang w:eastAsia="es-DO"/>
        </w:rPr>
        <w:drawing>
          <wp:inline distT="0" distB="0" distL="0" distR="0" wp14:anchorId="6480B460" wp14:editId="3894A356">
            <wp:extent cx="5943600" cy="2681811"/>
            <wp:effectExtent l="0" t="0" r="0" b="0"/>
            <wp:docPr id="223" name="Imagen 223" descr="C:\Users\Carlos Liriano\Documents\Diagramas de Secuencia de Diseño\Gonzalez\Ver Rec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ocuments\Diagramas de Secuencia de Diseño\Gonzalez\Ver Recet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681811"/>
                    </a:xfrm>
                    <a:prstGeom prst="rect">
                      <a:avLst/>
                    </a:prstGeom>
                    <a:noFill/>
                    <a:ln>
                      <a:noFill/>
                    </a:ln>
                  </pic:spPr>
                </pic:pic>
              </a:graphicData>
            </a:graphic>
          </wp:inline>
        </w:drawing>
      </w:r>
    </w:p>
    <w:p w:rsidR="00812B82" w:rsidRDefault="00812B82" w:rsidP="00AC0B17">
      <w:pPr>
        <w:jc w:val="center"/>
      </w:pPr>
      <w:r>
        <w:t>Diagrama de Secuencia detallado que muestra la interacción entre el Usuario Administrativo y el Paciente con las clases que intervienen en la realización del caso de uso Ver Receta.</w:t>
      </w:r>
    </w:p>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553673" w:rsidRDefault="00553673" w:rsidP="00812B82">
      <w:pPr>
        <w:pStyle w:val="Heading2"/>
        <w:jc w:val="center"/>
        <w:rPr>
          <w:sz w:val="36"/>
        </w:rPr>
      </w:pPr>
      <w:bookmarkStart w:id="44" w:name="_Toc373964029"/>
    </w:p>
    <w:p w:rsidR="00553673" w:rsidRDefault="00553673" w:rsidP="00812B82">
      <w:pPr>
        <w:pStyle w:val="Heading2"/>
        <w:jc w:val="center"/>
        <w:rPr>
          <w:sz w:val="36"/>
        </w:rPr>
      </w:pPr>
    </w:p>
    <w:p w:rsidR="00553673" w:rsidRDefault="00553673" w:rsidP="00812B82">
      <w:pPr>
        <w:pStyle w:val="Heading2"/>
        <w:jc w:val="center"/>
        <w:rPr>
          <w:sz w:val="36"/>
        </w:rPr>
      </w:pPr>
    </w:p>
    <w:p w:rsidR="00553673" w:rsidRDefault="00553673" w:rsidP="00812B82">
      <w:pPr>
        <w:pStyle w:val="Heading2"/>
        <w:jc w:val="center"/>
        <w:rPr>
          <w:sz w:val="36"/>
        </w:rPr>
      </w:pPr>
    </w:p>
    <w:p w:rsidR="00553673" w:rsidRDefault="00553673" w:rsidP="00812B82">
      <w:pPr>
        <w:pStyle w:val="Heading2"/>
        <w:jc w:val="center"/>
        <w:rPr>
          <w:sz w:val="36"/>
        </w:rPr>
      </w:pPr>
    </w:p>
    <w:p w:rsidR="00553673" w:rsidRDefault="00553673" w:rsidP="00812B82">
      <w:pPr>
        <w:pStyle w:val="Heading2"/>
        <w:jc w:val="center"/>
        <w:rPr>
          <w:sz w:val="36"/>
        </w:rPr>
      </w:pPr>
    </w:p>
    <w:p w:rsidR="00553673" w:rsidRDefault="00553673" w:rsidP="00812B82">
      <w:pPr>
        <w:pStyle w:val="Heading2"/>
        <w:jc w:val="center"/>
        <w:rPr>
          <w:sz w:val="36"/>
        </w:rPr>
      </w:pPr>
    </w:p>
    <w:p w:rsidR="00AC0B17" w:rsidRPr="00AC0B17" w:rsidRDefault="00AC0B17" w:rsidP="00AC0B17"/>
    <w:p w:rsidR="00812B82" w:rsidRPr="00E60EF0" w:rsidRDefault="00812B82" w:rsidP="00812B82">
      <w:pPr>
        <w:pStyle w:val="Heading2"/>
        <w:jc w:val="center"/>
        <w:rPr>
          <w:sz w:val="36"/>
        </w:rPr>
      </w:pPr>
      <w:bookmarkStart w:id="45" w:name="_Toc374094170"/>
      <w:r w:rsidRPr="00E60EF0">
        <w:rPr>
          <w:sz w:val="36"/>
        </w:rPr>
        <w:t>Diagrama de Modelo del Dominio</w:t>
      </w:r>
      <w:bookmarkEnd w:id="44"/>
      <w:bookmarkEnd w:id="45"/>
    </w:p>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553673" w:rsidRDefault="00553673" w:rsidP="00812B82"/>
    <w:p w:rsidR="00812B82" w:rsidRDefault="00812B82" w:rsidP="00AC0B17">
      <w:pPr>
        <w:jc w:val="center"/>
      </w:pPr>
      <w:r w:rsidRPr="00DE19FA">
        <w:rPr>
          <w:noProof/>
          <w:lang w:eastAsia="es-DO"/>
        </w:rPr>
        <w:drawing>
          <wp:inline distT="0" distB="0" distL="0" distR="0" wp14:anchorId="394AF9A0" wp14:editId="0C5751BC">
            <wp:extent cx="5943600" cy="6357749"/>
            <wp:effectExtent l="0" t="0" r="0" b="0"/>
            <wp:docPr id="35" name="Imagen 35" descr="C:\Users\Carlos Liriano\Documents\Diagramas de Secuencia de Diseño\Gonzalez\Modelo de dominio (w 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 Liriano\Documents\Diagramas de Secuencia de Diseño\Gonzalez\Modelo de dominio (w propertie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57749"/>
                    </a:xfrm>
                    <a:prstGeom prst="rect">
                      <a:avLst/>
                    </a:prstGeom>
                    <a:noFill/>
                    <a:ln>
                      <a:noFill/>
                    </a:ln>
                  </pic:spPr>
                </pic:pic>
              </a:graphicData>
            </a:graphic>
          </wp:inline>
        </w:drawing>
      </w:r>
    </w:p>
    <w:p w:rsidR="00812B82" w:rsidRDefault="00812B82" w:rsidP="00AC0B17">
      <w:pPr>
        <w:jc w:val="center"/>
      </w:pPr>
      <w:r>
        <w:t>Diagrama del modelo del dominio que muestra las clases del Modelo del sistema SIGEC, con sus atributos.</w:t>
      </w:r>
    </w:p>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553673" w:rsidRDefault="00553673" w:rsidP="00812B82"/>
    <w:p w:rsidR="00812B82" w:rsidRDefault="00812B82" w:rsidP="00812B82"/>
    <w:p w:rsidR="00812B82" w:rsidRDefault="00812B82" w:rsidP="00812B82"/>
    <w:p w:rsidR="00812B82" w:rsidRDefault="00812B82" w:rsidP="00812B82"/>
    <w:p w:rsidR="00812B82" w:rsidRDefault="00812B82" w:rsidP="00812B82"/>
    <w:p w:rsidR="00812B82" w:rsidRPr="00E60EF0" w:rsidRDefault="00812B82" w:rsidP="00812B82">
      <w:pPr>
        <w:pStyle w:val="Heading2"/>
        <w:jc w:val="center"/>
        <w:rPr>
          <w:sz w:val="36"/>
        </w:rPr>
      </w:pPr>
      <w:bookmarkStart w:id="46" w:name="_Toc373560441"/>
      <w:bookmarkStart w:id="47" w:name="_Toc373964030"/>
      <w:bookmarkStart w:id="48" w:name="_Toc374094171"/>
      <w:r w:rsidRPr="00E60EF0">
        <w:rPr>
          <w:sz w:val="36"/>
        </w:rPr>
        <w:t>Diagrama</w:t>
      </w:r>
      <w:r>
        <w:rPr>
          <w:sz w:val="36"/>
        </w:rPr>
        <w:t>s</w:t>
      </w:r>
      <w:r w:rsidRPr="00E60EF0">
        <w:rPr>
          <w:sz w:val="36"/>
        </w:rPr>
        <w:t xml:space="preserve"> de </w:t>
      </w:r>
      <w:r>
        <w:rPr>
          <w:sz w:val="36"/>
        </w:rPr>
        <w:t>Paquetes</w:t>
      </w:r>
      <w:bookmarkEnd w:id="46"/>
      <w:bookmarkEnd w:id="47"/>
      <w:bookmarkEnd w:id="48"/>
    </w:p>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812B82" w:rsidRDefault="00812B82" w:rsidP="00812B82"/>
    <w:p w:rsidR="00553673" w:rsidRDefault="00553673" w:rsidP="00812B82"/>
    <w:p w:rsidR="00812B82" w:rsidRDefault="00812B82" w:rsidP="00AC0B17">
      <w:pPr>
        <w:jc w:val="center"/>
      </w:pPr>
      <w:r w:rsidRPr="002B4052">
        <w:rPr>
          <w:noProof/>
          <w:lang w:eastAsia="es-DO"/>
        </w:rPr>
        <w:drawing>
          <wp:inline distT="0" distB="0" distL="0" distR="0" wp14:anchorId="0CE74E46" wp14:editId="20B29704">
            <wp:extent cx="5943600" cy="6364333"/>
            <wp:effectExtent l="0" t="0" r="0" b="0"/>
            <wp:docPr id="37" name="Imagen 37" descr="C:\Users\Carlos Liriano\Documents\Diagramas de Secuencia de Diseño\Gonzalez\SIGEC - Packag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ocuments\Diagramas de Secuencia de Diseño\Gonzalez\SIGEC - Package Diagram.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6364333"/>
                    </a:xfrm>
                    <a:prstGeom prst="rect">
                      <a:avLst/>
                    </a:prstGeom>
                    <a:noFill/>
                    <a:ln>
                      <a:noFill/>
                    </a:ln>
                  </pic:spPr>
                </pic:pic>
              </a:graphicData>
            </a:graphic>
          </wp:inline>
        </w:drawing>
      </w:r>
    </w:p>
    <w:p w:rsidR="00812B82" w:rsidRDefault="00812B82" w:rsidP="00AC0B17">
      <w:pPr>
        <w:jc w:val="center"/>
      </w:pPr>
      <w:r>
        <w:t>Diagrama de Paquetes del sistema SIGEC que presenta la forma en como están agrupadas los clases.</w:t>
      </w:r>
    </w:p>
    <w:p w:rsidR="00812B82" w:rsidRDefault="00812B82" w:rsidP="00812B82"/>
    <w:p w:rsidR="00812B82" w:rsidRDefault="00812B82" w:rsidP="00812B82"/>
    <w:p w:rsidR="00812B82" w:rsidRDefault="00812B82" w:rsidP="00812B82"/>
    <w:p w:rsidR="00553673" w:rsidRDefault="00553673" w:rsidP="00812B82"/>
    <w:p w:rsidR="00812B82" w:rsidRDefault="00812B82" w:rsidP="00812B82">
      <w:r w:rsidRPr="002B4052">
        <w:rPr>
          <w:noProof/>
          <w:lang w:eastAsia="es-DO"/>
        </w:rPr>
        <w:drawing>
          <wp:inline distT="0" distB="0" distL="0" distR="0" wp14:anchorId="7E584825" wp14:editId="1BD4AF86">
            <wp:extent cx="5943600" cy="6604000"/>
            <wp:effectExtent l="0" t="0" r="0" b="0"/>
            <wp:docPr id="193" name="Imagen 63" descr="C:\Users\Carlos Liriano\Documents\Diagramas de Secuencia de Diseño\Gonzalez\SIGEC - Package Diagram - View 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os Liriano\Documents\Diagramas de Secuencia de Diseño\Gonzalez\SIGEC - Package Diagram - View Lay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rsidR="00812B82" w:rsidRDefault="00812B82" w:rsidP="00AC0B17">
      <w:pPr>
        <w:jc w:val="center"/>
      </w:pPr>
      <w:r>
        <w:t xml:space="preserve">Diagrama de Paquetes </w:t>
      </w:r>
      <w:r w:rsidR="00553673">
        <w:t xml:space="preserve">que muestra los paquetes de la </w:t>
      </w:r>
      <w:r>
        <w:t>Vista, los sub</w:t>
      </w:r>
      <w:r w:rsidR="00553673">
        <w:t>-</w:t>
      </w:r>
      <w:r>
        <w:t>paquetes que la componen</w:t>
      </w:r>
      <w:r w:rsidR="00AC0B17">
        <w:br/>
      </w:r>
      <w:r>
        <w:t>y las clases, que a su vez, que conforman esos sub</w:t>
      </w:r>
      <w:r w:rsidR="00553673">
        <w:t>-</w:t>
      </w:r>
      <w:r>
        <w:t>paquetes.</w:t>
      </w:r>
    </w:p>
    <w:p w:rsidR="00482A48" w:rsidRDefault="00482A48" w:rsidP="00482A48"/>
    <w:p w:rsidR="00482A48" w:rsidRDefault="00482A48" w:rsidP="00482A48"/>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433A24" w:rsidRDefault="00433A24" w:rsidP="008502D1">
      <w:pPr>
        <w:pStyle w:val="Heading2"/>
        <w:rPr>
          <w:sz w:val="36"/>
        </w:rPr>
      </w:pPr>
    </w:p>
    <w:p w:rsidR="008502D1" w:rsidRPr="00433A24" w:rsidRDefault="008502D1" w:rsidP="00433A24">
      <w:pPr>
        <w:pStyle w:val="Heading2"/>
        <w:jc w:val="center"/>
        <w:rPr>
          <w:sz w:val="44"/>
        </w:rPr>
      </w:pPr>
      <w:bookmarkStart w:id="49" w:name="_Toc374094172"/>
      <w:r w:rsidRPr="00433A24">
        <w:rPr>
          <w:sz w:val="44"/>
        </w:rPr>
        <w:t>Diagrama de Base de Datos</w:t>
      </w:r>
      <w:bookmarkEnd w:id="49"/>
    </w:p>
    <w:p w:rsidR="008502D1" w:rsidRDefault="008502D1" w:rsidP="008502D1"/>
    <w:p w:rsidR="0005015A" w:rsidRDefault="0005015A" w:rsidP="008502D1"/>
    <w:p w:rsidR="0005015A" w:rsidRDefault="0005015A" w:rsidP="008502D1"/>
    <w:p w:rsidR="00433A24" w:rsidRDefault="00433A24">
      <w:r>
        <w:br w:type="page"/>
      </w:r>
    </w:p>
    <w:p w:rsidR="0005015A" w:rsidRDefault="0005015A" w:rsidP="008502D1"/>
    <w:p w:rsidR="0005015A" w:rsidRDefault="0005015A" w:rsidP="008502D1"/>
    <w:p w:rsidR="0005015A" w:rsidRDefault="0005015A" w:rsidP="008502D1"/>
    <w:p w:rsidR="0005015A" w:rsidRDefault="0005015A" w:rsidP="008502D1"/>
    <w:p w:rsidR="0005015A" w:rsidRDefault="00B86AB2" w:rsidP="008502D1">
      <w:r w:rsidRPr="008502D1">
        <w:rPr>
          <w:noProof/>
          <w:lang w:eastAsia="es-DO"/>
        </w:rPr>
        <w:drawing>
          <wp:anchor distT="0" distB="0" distL="114300" distR="114300" simplePos="0" relativeHeight="251656704" behindDoc="0" locked="0" layoutInCell="1" allowOverlap="1" wp14:anchorId="52733F01" wp14:editId="2A44E274">
            <wp:simplePos x="0" y="0"/>
            <wp:positionH relativeFrom="column">
              <wp:posOffset>-523875</wp:posOffset>
            </wp:positionH>
            <wp:positionV relativeFrom="paragraph">
              <wp:posOffset>236511</wp:posOffset>
            </wp:positionV>
            <wp:extent cx="6976745" cy="5363210"/>
            <wp:effectExtent l="0" t="0" r="0" b="0"/>
            <wp:wrapThrough wrapText="bothSides">
              <wp:wrapPolygon edited="0">
                <wp:start x="0" y="0"/>
                <wp:lineTo x="0" y="21559"/>
                <wp:lineTo x="21527" y="21559"/>
                <wp:lineTo x="21527" y="0"/>
                <wp:lineTo x="0" y="0"/>
              </wp:wrapPolygon>
            </wp:wrapThrough>
            <wp:docPr id="36" name="Imagen 36" descr="C:\Users\Carlos Liriano\Dropbox\Monografico\UASD-Monográfico 25 - 2013\Proyecto Final\Ejemplos, Documentación inicial\SIGEC_DB V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 Liriano\Dropbox\Monografico\UASD-Monográfico 25 - 2013\Proyecto Final\Ejemplos, Documentación inicial\SIGEC_DB V0.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976745" cy="5363210"/>
                    </a:xfrm>
                    <a:prstGeom prst="rect">
                      <a:avLst/>
                    </a:prstGeom>
                    <a:noFill/>
                    <a:ln>
                      <a:noFill/>
                    </a:ln>
                  </pic:spPr>
                </pic:pic>
              </a:graphicData>
            </a:graphic>
          </wp:anchor>
        </w:drawing>
      </w:r>
    </w:p>
    <w:p w:rsidR="0005015A" w:rsidRDefault="0005015A" w:rsidP="008502D1"/>
    <w:p w:rsidR="0005015A" w:rsidRDefault="0005015A" w:rsidP="008502D1"/>
    <w:p w:rsidR="00B86AB2" w:rsidRDefault="00B86AB2" w:rsidP="008502D1"/>
    <w:p w:rsidR="00B86AB2" w:rsidRDefault="00B86AB2" w:rsidP="008502D1"/>
    <w:p w:rsidR="00B86AB2" w:rsidRDefault="00B86AB2" w:rsidP="008502D1"/>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B86AB2" w:rsidRDefault="00B86AB2" w:rsidP="0005015A">
      <w:pPr>
        <w:pStyle w:val="Heading2"/>
        <w:rPr>
          <w:sz w:val="32"/>
        </w:rPr>
      </w:pPr>
    </w:p>
    <w:p w:rsidR="0005015A" w:rsidRPr="00B86AB2" w:rsidRDefault="00B86AB2" w:rsidP="00B86AB2">
      <w:pPr>
        <w:pStyle w:val="Heading2"/>
        <w:jc w:val="center"/>
        <w:rPr>
          <w:sz w:val="44"/>
        </w:rPr>
      </w:pPr>
      <w:bookmarkStart w:id="50" w:name="_Toc374094173"/>
      <w:r>
        <w:rPr>
          <w:sz w:val="44"/>
        </w:rPr>
        <w:t xml:space="preserve">Pantallas o </w:t>
      </w:r>
      <w:proofErr w:type="spellStart"/>
      <w:r>
        <w:rPr>
          <w:sz w:val="44"/>
        </w:rPr>
        <w:t>Mockups</w:t>
      </w:r>
      <w:proofErr w:type="spellEnd"/>
      <w:r w:rsidR="0005015A" w:rsidRPr="00B86AB2">
        <w:rPr>
          <w:sz w:val="44"/>
        </w:rPr>
        <w:t xml:space="preserve"> del Sistema</w:t>
      </w:r>
      <w:bookmarkEnd w:id="50"/>
    </w:p>
    <w:p w:rsidR="00B86AB2" w:rsidRDefault="00B86AB2">
      <w:r>
        <w:br w:type="page"/>
      </w:r>
    </w:p>
    <w:p w:rsidR="00B86AB2" w:rsidRDefault="00B86AB2" w:rsidP="00B86AB2"/>
    <w:p w:rsidR="00B86AB2" w:rsidRDefault="00B86AB2" w:rsidP="00B86AB2"/>
    <w:p w:rsidR="00B86AB2" w:rsidRDefault="00B86AB2" w:rsidP="00B86AB2"/>
    <w:p w:rsidR="00B86AB2" w:rsidRDefault="00B86AB2" w:rsidP="00B86AB2"/>
    <w:p w:rsidR="00B86AB2" w:rsidRDefault="00B86AB2" w:rsidP="00B86AB2"/>
    <w:p w:rsidR="00B86AB2" w:rsidRDefault="00B86AB2" w:rsidP="00B86AB2"/>
    <w:p w:rsidR="00B86AB2" w:rsidRPr="00B86AB2" w:rsidRDefault="00B86AB2" w:rsidP="00B86AB2"/>
    <w:p w:rsidR="0005015A" w:rsidRDefault="0005015A" w:rsidP="008502D1">
      <w:r w:rsidRPr="0005015A">
        <w:rPr>
          <w:noProof/>
          <w:lang w:eastAsia="es-DO"/>
        </w:rPr>
        <w:drawing>
          <wp:inline distT="0" distB="0" distL="0" distR="0">
            <wp:extent cx="5943600" cy="4457700"/>
            <wp:effectExtent l="0" t="0" r="0" b="0"/>
            <wp:docPr id="196" name="Imagen 196" descr="C:\Users\Carlos Liriano\Dropbox\Monografico\UASD-Monográfico 25 - 2013\Proyecto Final\Mockups png\Inici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 Liriano\Dropbox\Monografico\UASD-Monográfico 25 - 2013\Proyecto Final\Mockups png\Inicio\Logi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05015A">
      <w:r>
        <w:t>Página de inicio de sesión</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5A5753" w:rsidRDefault="005A5753" w:rsidP="008502D1"/>
    <w:p w:rsidR="0005015A" w:rsidRDefault="0005015A" w:rsidP="008502D1"/>
    <w:p w:rsidR="0005015A" w:rsidRDefault="0005015A" w:rsidP="008502D1">
      <w:r w:rsidRPr="0005015A">
        <w:rPr>
          <w:noProof/>
          <w:lang w:eastAsia="es-DO"/>
        </w:rPr>
        <w:drawing>
          <wp:inline distT="0" distB="0" distL="0" distR="0">
            <wp:extent cx="5943600" cy="4457700"/>
            <wp:effectExtent l="0" t="0" r="0" b="0"/>
            <wp:docPr id="198" name="Imagen 198" descr="C:\Users\Carlos Liriano\Dropbox\Monografico\UASD-Monográfico 25 - 2013\Proyecto Final\Mockups png\Inicio\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 Liriano\Dropbox\Monografico\UASD-Monográfico 25 - 2013\Proyecto Final\Mockups png\Inicio\Inici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Página de Inicio</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eastAsia="es-DO"/>
        </w:rPr>
        <w:drawing>
          <wp:inline distT="0" distB="0" distL="0" distR="0">
            <wp:extent cx="5943600" cy="445770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 Liriano\Dropbox\Monografico\UASD-Monográfico 25 - 2013\Proyecto Final\Mockups png\Inicio\Administracio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Sección de administración del sistema</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B86AB2" w:rsidRDefault="00B86AB2" w:rsidP="008502D1"/>
    <w:p w:rsidR="0005015A" w:rsidRDefault="0005015A" w:rsidP="008502D1"/>
    <w:p w:rsidR="0005015A" w:rsidRDefault="0005015A" w:rsidP="008502D1"/>
    <w:p w:rsidR="0005015A" w:rsidRDefault="0005015A" w:rsidP="008502D1">
      <w:r w:rsidRPr="0005015A">
        <w:rPr>
          <w:noProof/>
          <w:lang w:eastAsia="es-DO"/>
        </w:rPr>
        <w:drawing>
          <wp:inline distT="0" distB="0" distL="0" distR="0">
            <wp:extent cx="5943600" cy="4457700"/>
            <wp:effectExtent l="0" t="0" r="0" b="0"/>
            <wp:docPr id="224" name="Imagen 224" descr="C:\Users\Carlos Liriano\Dropbox\Monografico\UASD-Monográfico 25 - 2013\Proyecto Final\Mockups png\Inicio\Repor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 Liriano\Dropbox\Monografico\UASD-Monográfico 25 - 2013\Proyecto Final\Mockups png\Inicio\Reportes.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Sección de Reportes</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eastAsia="es-DO"/>
        </w:rPr>
        <w:drawing>
          <wp:inline distT="0" distB="0" distL="0" distR="0">
            <wp:extent cx="5943600" cy="4457700"/>
            <wp:effectExtent l="0" t="0" r="0" b="0"/>
            <wp:docPr id="225" name="Imagen 225" descr="C:\Users\Carlos Liriano\Dropbox\Monografico\UASD-Monográfico 25 - 2013\Proyecto Final\Mockups png\Inicio\Ay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os Liriano\Dropbox\Monografico\UASD-Monográfico 25 - 2013\Proyecto Final\Mockups png\Inicio\Ayud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015A" w:rsidRDefault="0005015A" w:rsidP="008502D1">
      <w:r>
        <w:t>Página de Ayuda</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r w:rsidRPr="0005015A">
        <w:rPr>
          <w:noProof/>
          <w:lang w:eastAsia="es-DO"/>
        </w:rPr>
        <w:drawing>
          <wp:inline distT="0" distB="0" distL="0" distR="0">
            <wp:extent cx="5943600" cy="5549837"/>
            <wp:effectExtent l="0" t="0" r="0" b="0"/>
            <wp:docPr id="227" name="Imagen 227" descr="C:\Users\Carlos Liriano\Dropbox\Monografico\UASD-Monográfico 25 - 2013\Proyecto Final\Mockups png\Usuario\Cre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os Liriano\Dropbox\Monografico\UASD-Monográfico 25 - 2013\Proyecto Final\Mockups png\Usuario\Crear Usuari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5549837"/>
                    </a:xfrm>
                    <a:prstGeom prst="rect">
                      <a:avLst/>
                    </a:prstGeom>
                    <a:noFill/>
                    <a:ln>
                      <a:noFill/>
                    </a:ln>
                  </pic:spPr>
                </pic:pic>
              </a:graphicData>
            </a:graphic>
          </wp:inline>
        </w:drawing>
      </w:r>
    </w:p>
    <w:p w:rsidR="0005015A" w:rsidRDefault="0005015A" w:rsidP="008502D1">
      <w:r>
        <w:t>Página de creación de usuarios</w:t>
      </w:r>
    </w:p>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05015A" w:rsidP="008502D1"/>
    <w:p w:rsidR="0005015A" w:rsidRDefault="005A5753" w:rsidP="008502D1">
      <w:r w:rsidRPr="005A5753">
        <w:rPr>
          <w:noProof/>
          <w:lang w:eastAsia="es-DO"/>
        </w:rPr>
        <w:drawing>
          <wp:inline distT="0" distB="0" distL="0" distR="0">
            <wp:extent cx="5943600" cy="5549837"/>
            <wp:effectExtent l="0" t="0" r="0" b="0"/>
            <wp:docPr id="229" name="Imagen 229" descr="C:\Users\Carlos Liriano\Dropbox\Monografico\UASD-Monográfico 25 - 2013\Proyecto Final\Mockups png\Usuario\Edit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 Liriano\Dropbox\Monografico\UASD-Monográfico 25 - 2013\Proyecto Final\Mockups png\Usuario\Editar Usuari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5549837"/>
                    </a:xfrm>
                    <a:prstGeom prst="rect">
                      <a:avLst/>
                    </a:prstGeom>
                    <a:noFill/>
                    <a:ln>
                      <a:noFill/>
                    </a:ln>
                  </pic:spPr>
                </pic:pic>
              </a:graphicData>
            </a:graphic>
          </wp:inline>
        </w:drawing>
      </w:r>
    </w:p>
    <w:p w:rsidR="005A5753" w:rsidRDefault="005A5753" w:rsidP="008502D1">
      <w:r>
        <w:t>Página de edición de usuarios</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7D3661" w:rsidRDefault="007D3661" w:rsidP="008502D1"/>
    <w:p w:rsidR="005A5753" w:rsidRDefault="005A5753" w:rsidP="008502D1"/>
    <w:p w:rsidR="005A5753" w:rsidRDefault="005A5753" w:rsidP="008502D1">
      <w:r w:rsidRPr="005A5753">
        <w:rPr>
          <w:noProof/>
          <w:lang w:eastAsia="es-DO"/>
        </w:rPr>
        <w:drawing>
          <wp:inline distT="0" distB="0" distL="0" distR="0">
            <wp:extent cx="5943600" cy="4457700"/>
            <wp:effectExtent l="0" t="0" r="0" b="0"/>
            <wp:docPr id="231" name="Imagen 231" descr="C:\Users\Carlos Liriano\Dropbox\Monografico\UASD-Monográfico 25 - 2013\Proyecto Final\Mockups png\Usuario\Recuperar 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rlos Liriano\Dropbox\Monografico\UASD-Monográfico 25 - 2013\Proyecto Final\Mockups png\Usuario\Recuperar contrasen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recuperación de contraseña.</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5A5753" w:rsidRDefault="005A5753" w:rsidP="008502D1"/>
    <w:p w:rsidR="005A5753" w:rsidRDefault="005A5753" w:rsidP="008502D1">
      <w:r w:rsidRPr="005A5753">
        <w:rPr>
          <w:noProof/>
          <w:lang w:eastAsia="es-DO"/>
        </w:rPr>
        <w:drawing>
          <wp:inline distT="0" distB="0" distL="0" distR="0">
            <wp:extent cx="5943600" cy="4457700"/>
            <wp:effectExtent l="0" t="0" r="0" b="0"/>
            <wp:docPr id="233" name="Imagen 233" descr="C:\Users\Carlos Liriano\Dropbox\Monografico\UASD-Monográfico 25 - 2013\Proyecto Final\Mockups png\Usuari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arlos Liriano\Dropbox\Monografico\UASD-Monográfico 25 - 2013\Proyecto Final\Mockups png\Usuario\Usuario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administración de usuarios del sistema.</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7D3661" w:rsidRDefault="007D3661" w:rsidP="008502D1"/>
    <w:p w:rsidR="00B86AB2" w:rsidRDefault="00B86AB2" w:rsidP="008502D1"/>
    <w:p w:rsidR="00B86AB2" w:rsidRDefault="00B86AB2" w:rsidP="008502D1"/>
    <w:p w:rsidR="005A5753" w:rsidRDefault="005A5753" w:rsidP="008502D1"/>
    <w:p w:rsidR="005A5753" w:rsidRDefault="005A5753" w:rsidP="008502D1">
      <w:r w:rsidRPr="005A5753">
        <w:rPr>
          <w:noProof/>
          <w:lang w:eastAsia="es-DO"/>
        </w:rPr>
        <w:drawing>
          <wp:inline distT="0" distB="0" distL="0" distR="0">
            <wp:extent cx="5943600" cy="4457700"/>
            <wp:effectExtent l="0" t="0" r="0" b="0"/>
            <wp:docPr id="235" name="Imagen 235" descr="C:\Users\Carlos Liriano\Dropbox\Monografico\UASD-Monográfico 25 - 2013\Proyecto Final\Mockups png\Paciente\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los Liriano\Dropbox\Monografico\UASD-Monográfico 25 - 2013\Proyecto Final\Mockups png\Paciente\Pacient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A5753" w:rsidRDefault="005A5753" w:rsidP="008502D1">
      <w:r>
        <w:t>Página de administración de pacientes.</w:t>
      </w:r>
    </w:p>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p w:rsidR="005A5753" w:rsidRDefault="005A5753" w:rsidP="008502D1">
      <w:r w:rsidRPr="005A5753">
        <w:rPr>
          <w:noProof/>
          <w:lang w:eastAsia="es-DO"/>
        </w:rPr>
        <w:drawing>
          <wp:inline distT="0" distB="0" distL="0" distR="0">
            <wp:extent cx="5943600" cy="6047483"/>
            <wp:effectExtent l="0" t="0" r="0" b="0"/>
            <wp:docPr id="236" name="Imagen 236" descr="C:\Users\Carlos Liriano\Dropbox\Monografico\UASD-Monográfico 25 - 2013\Proyecto Final\Mockups png\Paciente\Cre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os Liriano\Dropbox\Monografico\UASD-Monográfico 25 - 2013\Proyecto Final\Mockups png\Paciente\Crear Pacient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6047483"/>
                    </a:xfrm>
                    <a:prstGeom prst="rect">
                      <a:avLst/>
                    </a:prstGeom>
                    <a:noFill/>
                    <a:ln>
                      <a:noFill/>
                    </a:ln>
                  </pic:spPr>
                </pic:pic>
              </a:graphicData>
            </a:graphic>
          </wp:inline>
        </w:drawing>
      </w:r>
    </w:p>
    <w:p w:rsidR="005A5753" w:rsidRDefault="005A5753" w:rsidP="008502D1">
      <w:r>
        <w:t>Página de creación de pacientes.</w:t>
      </w:r>
    </w:p>
    <w:p w:rsidR="005A5753" w:rsidRDefault="005A5753" w:rsidP="008502D1"/>
    <w:p w:rsidR="005A5753" w:rsidRDefault="005A5753" w:rsidP="008502D1">
      <w:r>
        <w:br/>
      </w:r>
    </w:p>
    <w:p w:rsidR="005A5753" w:rsidRDefault="005A5753" w:rsidP="008502D1"/>
    <w:p w:rsidR="00B86AB2" w:rsidRDefault="00B86AB2" w:rsidP="008502D1"/>
    <w:p w:rsidR="00B86AB2" w:rsidRDefault="00B86AB2" w:rsidP="008502D1"/>
    <w:p w:rsidR="005A5753" w:rsidRDefault="0009502E" w:rsidP="008502D1">
      <w:r w:rsidRPr="0009502E">
        <w:rPr>
          <w:noProof/>
          <w:lang w:eastAsia="es-DO"/>
        </w:rPr>
        <w:drawing>
          <wp:inline distT="0" distB="0" distL="0" distR="0">
            <wp:extent cx="5943600" cy="6047483"/>
            <wp:effectExtent l="0" t="0" r="0" b="0"/>
            <wp:docPr id="238" name="Imagen 238" descr="C:\Users\Carlos Liriano\Dropbox\Monografico\UASD-Monográfico 25 - 2013\Proyecto Final\Mockups png\Paciente\Actualiz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os Liriano\Dropbox\Monografico\UASD-Monográfico 25 - 2013\Proyecto Final\Mockups png\Paciente\Actualizar Pacient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6047483"/>
                    </a:xfrm>
                    <a:prstGeom prst="rect">
                      <a:avLst/>
                    </a:prstGeom>
                    <a:noFill/>
                    <a:ln>
                      <a:noFill/>
                    </a:ln>
                  </pic:spPr>
                </pic:pic>
              </a:graphicData>
            </a:graphic>
          </wp:inline>
        </w:drawing>
      </w:r>
    </w:p>
    <w:p w:rsidR="005A5753" w:rsidRDefault="0009502E" w:rsidP="008502D1">
      <w:r>
        <w:t>Página de edición de pacientes.</w:t>
      </w:r>
    </w:p>
    <w:p w:rsidR="0009502E" w:rsidRDefault="0009502E" w:rsidP="008502D1"/>
    <w:p w:rsidR="0009502E" w:rsidRDefault="0009502E" w:rsidP="008502D1"/>
    <w:p w:rsidR="0009502E" w:rsidRDefault="0009502E" w:rsidP="008502D1"/>
    <w:p w:rsidR="0009502E" w:rsidRDefault="0009502E" w:rsidP="008502D1"/>
    <w:p w:rsidR="00B86AB2" w:rsidRDefault="00B86AB2" w:rsidP="00B86AB2">
      <w:pPr>
        <w:jc w:val="center"/>
      </w:pPr>
    </w:p>
    <w:p w:rsidR="00B86AB2" w:rsidRDefault="00B86AB2" w:rsidP="00B86AB2">
      <w:pPr>
        <w:jc w:val="center"/>
      </w:pPr>
    </w:p>
    <w:p w:rsidR="0009502E" w:rsidRDefault="0009502E" w:rsidP="00B86AB2">
      <w:pPr>
        <w:jc w:val="center"/>
      </w:pPr>
      <w:r w:rsidRPr="0009502E">
        <w:rPr>
          <w:noProof/>
          <w:lang w:eastAsia="es-DO"/>
        </w:rPr>
        <w:drawing>
          <wp:inline distT="0" distB="0" distL="0" distR="0">
            <wp:extent cx="4318493" cy="7267575"/>
            <wp:effectExtent l="0" t="0" r="0" b="0"/>
            <wp:docPr id="240" name="Imagen 240" descr="C:\Users\Carlos Liriano\Dropbox\Monografico\UASD-Monográfico 25 - 2013\Proyecto Final\Mockups png\Paciente\Historia Clinica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os Liriano\Dropbox\Monografico\UASD-Monográfico 25 - 2013\Proyecto Final\Mockups png\Paciente\Historia Clinica Paciente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22831" cy="7274876"/>
                    </a:xfrm>
                    <a:prstGeom prst="rect">
                      <a:avLst/>
                    </a:prstGeom>
                    <a:noFill/>
                    <a:ln>
                      <a:noFill/>
                    </a:ln>
                  </pic:spPr>
                </pic:pic>
              </a:graphicData>
            </a:graphic>
          </wp:inline>
        </w:drawing>
      </w:r>
    </w:p>
    <w:p w:rsidR="0009502E" w:rsidRDefault="0009502E" w:rsidP="00B86AB2">
      <w:pPr>
        <w:ind w:left="720" w:firstLine="720"/>
      </w:pPr>
      <w:r>
        <w:t>Página de creación de historia clínica al paciente.</w:t>
      </w:r>
    </w:p>
    <w:p w:rsidR="0009502E" w:rsidRDefault="0009502E" w:rsidP="008502D1"/>
    <w:p w:rsidR="0009502E" w:rsidRDefault="0009502E"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eastAsia="es-DO"/>
        </w:rPr>
        <w:drawing>
          <wp:inline distT="0" distB="0" distL="0" distR="0">
            <wp:extent cx="5943600" cy="4457700"/>
            <wp:effectExtent l="0" t="0" r="0" b="0"/>
            <wp:docPr id="249" name="Imagen 249" descr="C:\Users\Carlos Liriano\Dropbox\Monografico\UASD-Monográfico 25 - 2013\Proyecto Final\Mockups png\Analisis\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arlos Liriano\Dropbox\Monografico\UASD-Monográfico 25 - 2013\Proyecto Final\Mockups png\Analisis\Analisi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administración de análisis.</w:t>
      </w:r>
    </w:p>
    <w:p w:rsidR="0009502E" w:rsidRDefault="0009502E"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r w:rsidRPr="00C6735A">
        <w:rPr>
          <w:noProof/>
          <w:lang w:eastAsia="es-DO"/>
        </w:rPr>
        <w:drawing>
          <wp:inline distT="0" distB="0" distL="0" distR="0">
            <wp:extent cx="5943600" cy="4457700"/>
            <wp:effectExtent l="0" t="0" r="0" b="0"/>
            <wp:docPr id="250" name="Imagen 250" descr="C:\Users\Carlos Liriano\Dropbox\Monografico\UASD-Monográfico 25 - 2013\Proyecto Final\Mockups png\Analisis\Crear 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os Liriano\Dropbox\Monografico\UASD-Monográfico 25 - 2013\Proyecto Final\Mockups png\Analisis\Crear Analisis.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creación de análisis.</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B86AB2" w:rsidRDefault="00B86AB2" w:rsidP="008502D1"/>
    <w:p w:rsidR="00B86AB2" w:rsidRDefault="00B86AB2" w:rsidP="008502D1"/>
    <w:p w:rsidR="00C6735A" w:rsidRDefault="00C6735A" w:rsidP="008502D1"/>
    <w:p w:rsidR="00C6735A" w:rsidRDefault="00C6735A" w:rsidP="008502D1"/>
    <w:p w:rsidR="00C6735A" w:rsidRDefault="00C6735A" w:rsidP="008502D1">
      <w:r w:rsidRPr="00C6735A">
        <w:rPr>
          <w:noProof/>
          <w:lang w:eastAsia="es-DO"/>
        </w:rPr>
        <w:drawing>
          <wp:inline distT="0" distB="0" distL="0" distR="0">
            <wp:extent cx="5943600" cy="4457700"/>
            <wp:effectExtent l="0" t="0" r="0" b="0"/>
            <wp:docPr id="252" name="Imagen 252" descr="C:\Users\Carlos Liriano\Dropbox\Monografico\UASD-Monográfico 25 - 2013\Proyecto Final\Mockups png\Analisis\Editar Anali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os Liriano\Dropbox\Monografico\UASD-Monográfico 25 - 2013\Proyecto Final\Mockups png\Analisis\Editar Analisi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6735A" w:rsidRDefault="00C6735A" w:rsidP="008502D1">
      <w:r>
        <w:t>Página de edición de análisis</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09502E" w:rsidRDefault="00C6735A" w:rsidP="008502D1">
      <w:r w:rsidRPr="00C6735A">
        <w:rPr>
          <w:noProof/>
          <w:lang w:eastAsia="es-DO"/>
        </w:rPr>
        <w:drawing>
          <wp:inline distT="0" distB="0" distL="0" distR="0">
            <wp:extent cx="5943600" cy="4457700"/>
            <wp:effectExtent l="0" t="0" r="0" b="0"/>
            <wp:docPr id="254" name="Imagen 254" descr="C:\Users\Carlos Liriano\Dropbox\Monografico\UASD-Monográfico 25 - 2013\Proyecto Final\Mockups png\Aseguradora\Asegurad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os Liriano\Dropbox\Monografico\UASD-Monográfico 25 - 2013\Proyecto Final\Mockups png\Aseguradora\Aseguradoras.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502E" w:rsidRDefault="00C6735A" w:rsidP="008502D1">
      <w:r>
        <w:t>Página de administración de aseguradoras de salud.</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7D3661" w:rsidRDefault="007D3661" w:rsidP="008502D1"/>
    <w:p w:rsidR="007D3661" w:rsidRDefault="007D3661" w:rsidP="008502D1"/>
    <w:p w:rsidR="00C6735A" w:rsidRDefault="00C6735A" w:rsidP="008502D1"/>
    <w:p w:rsidR="00C6735A" w:rsidRDefault="00C6735A" w:rsidP="008502D1">
      <w:r w:rsidRPr="00C6735A">
        <w:rPr>
          <w:noProof/>
          <w:lang w:eastAsia="es-DO"/>
        </w:rPr>
        <w:drawing>
          <wp:inline distT="0" distB="0" distL="0" distR="0">
            <wp:extent cx="5943600" cy="5386388"/>
            <wp:effectExtent l="0" t="0" r="0" b="0"/>
            <wp:docPr id="255" name="Imagen 255" descr="C:\Users\Carlos Liriano\Dropbox\Monografico\UASD-Monográfico 25 - 2013\Proyecto Final\Mockups png\Aseguradora\Crear Asegur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arlos Liriano\Dropbox\Monografico\UASD-Monográfico 25 - 2013\Proyecto Final\Mockups png\Aseguradora\Crear Aseguradora.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386388"/>
                    </a:xfrm>
                    <a:prstGeom prst="rect">
                      <a:avLst/>
                    </a:prstGeom>
                    <a:noFill/>
                    <a:ln>
                      <a:noFill/>
                    </a:ln>
                  </pic:spPr>
                </pic:pic>
              </a:graphicData>
            </a:graphic>
          </wp:inline>
        </w:drawing>
      </w:r>
    </w:p>
    <w:p w:rsidR="00C6735A" w:rsidRDefault="00C6735A" w:rsidP="008502D1">
      <w:r>
        <w:t>Página de creación de aseguradora.</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Pr="007D3661" w:rsidRDefault="00C6735A" w:rsidP="008502D1">
      <w:pPr>
        <w:rPr>
          <w:noProof/>
        </w:rPr>
      </w:pPr>
    </w:p>
    <w:p w:rsidR="00C6735A" w:rsidRPr="007D3661" w:rsidRDefault="00C6735A" w:rsidP="008502D1">
      <w:pPr>
        <w:rPr>
          <w:noProof/>
        </w:rPr>
      </w:pPr>
    </w:p>
    <w:p w:rsidR="00C6735A" w:rsidRDefault="00C6735A" w:rsidP="008502D1">
      <w:r w:rsidRPr="00C6735A">
        <w:rPr>
          <w:noProof/>
          <w:lang w:eastAsia="es-DO"/>
        </w:rPr>
        <w:drawing>
          <wp:inline distT="0" distB="0" distL="0" distR="0">
            <wp:extent cx="5943600" cy="5364099"/>
            <wp:effectExtent l="0" t="0" r="0" b="0"/>
            <wp:docPr id="257" name="Imagen 257" descr="C:\Users\Carlos Liriano\Dropbox\Monografico\UASD-Monográfico 25 - 2013\Proyecto Final\Mockups png\Aseguradora\Editar Asegur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arlos Liriano\Dropbox\Monografico\UASD-Monográfico 25 - 2013\Proyecto Final\Mockups png\Aseguradora\Editar Aseguradora.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364099"/>
                    </a:xfrm>
                    <a:prstGeom prst="rect">
                      <a:avLst/>
                    </a:prstGeom>
                    <a:noFill/>
                    <a:ln>
                      <a:noFill/>
                    </a:ln>
                  </pic:spPr>
                </pic:pic>
              </a:graphicData>
            </a:graphic>
          </wp:inline>
        </w:drawing>
      </w:r>
    </w:p>
    <w:p w:rsidR="00C6735A" w:rsidRDefault="00C6735A" w:rsidP="008502D1">
      <w:r>
        <w:t>Página de edición de aseguradora.</w:t>
      </w:r>
    </w:p>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C6735A" w:rsidRDefault="00C6735A" w:rsidP="008502D1"/>
    <w:p w:rsidR="0009502E" w:rsidRDefault="00C6735A" w:rsidP="008502D1">
      <w:r w:rsidRPr="00C6735A">
        <w:rPr>
          <w:noProof/>
          <w:lang w:eastAsia="es-DO"/>
        </w:rPr>
        <w:drawing>
          <wp:inline distT="0" distB="0" distL="0" distR="0">
            <wp:extent cx="5943600" cy="4457700"/>
            <wp:effectExtent l="0" t="0" r="0" b="0"/>
            <wp:docPr id="259" name="Imagen 259" descr="C:\Users\Carlos Liriano\Dropbox\Monografico\UASD-Monográfico 25 - 2013\Proyecto Final\Mockups png\Citas\C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arlos Liriano\Dropbox\Monografico\UASD-Monográfico 25 - 2013\Proyecto Final\Mockups png\Citas\Citas.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administración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7D3661" w:rsidRDefault="007D3661" w:rsidP="008502D1"/>
    <w:p w:rsidR="007D3661" w:rsidRDefault="007D3661" w:rsidP="008502D1"/>
    <w:p w:rsidR="00596BC9" w:rsidRDefault="00596BC9" w:rsidP="008502D1">
      <w:r w:rsidRPr="00596BC9">
        <w:rPr>
          <w:noProof/>
          <w:lang w:eastAsia="es-DO"/>
        </w:rPr>
        <w:drawing>
          <wp:inline distT="0" distB="0" distL="0" distR="0">
            <wp:extent cx="5943600" cy="4457700"/>
            <wp:effectExtent l="0" t="0" r="0" b="0"/>
            <wp:docPr id="260" name="Imagen 260" descr="C:\Users\Carlos Liriano\Dropbox\Monografico\UASD-Monográfico 25 - 2013\Proyecto Final\Mockups png\Citas\Crear 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os Liriano\Dropbox\Monografico\UASD-Monográfico 25 - 2013\Proyecto Final\Mockups png\Citas\Crear Cita.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creación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eastAsia="es-DO"/>
        </w:rPr>
        <w:drawing>
          <wp:inline distT="0" distB="0" distL="0" distR="0">
            <wp:extent cx="5943600" cy="4457700"/>
            <wp:effectExtent l="0" t="0" r="0" b="0"/>
            <wp:docPr id="262" name="Imagen 262" descr="C:\Users\Carlos Liriano\Dropbox\Monografico\UASD-Monográfico 25 - 2013\Proyecto Final\Mockups png\Citas\Editar C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os Liriano\Dropbox\Monografico\UASD-Monográfico 25 - 2013\Proyecto Final\Mockups png\Citas\Editar Cita.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edición de citas.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r w:rsidRPr="00596BC9">
        <w:rPr>
          <w:noProof/>
          <w:lang w:eastAsia="es-DO"/>
        </w:rPr>
        <w:drawing>
          <wp:inline distT="0" distB="0" distL="0" distR="0">
            <wp:extent cx="5943600" cy="6633681"/>
            <wp:effectExtent l="0" t="0" r="0" b="0"/>
            <wp:docPr id="264" name="Imagen 264" descr="C:\Users\Carlos Liriano\Dropbox\Monografico\UASD-Monográfico 25 - 2013\Proyecto Final\Mockups png\Consulta\Nueva Cons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os Liriano\Dropbox\Monografico\UASD-Monográfico 25 - 2013\Proyecto Final\Mockups png\Consulta\Nueva Consulta.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6633681"/>
                    </a:xfrm>
                    <a:prstGeom prst="rect">
                      <a:avLst/>
                    </a:prstGeom>
                    <a:noFill/>
                    <a:ln>
                      <a:noFill/>
                    </a:ln>
                  </pic:spPr>
                </pic:pic>
              </a:graphicData>
            </a:graphic>
          </wp:inline>
        </w:drawing>
      </w:r>
    </w:p>
    <w:p w:rsidR="007F428E" w:rsidRDefault="00596BC9" w:rsidP="008502D1">
      <w:r>
        <w:t>Página de creación de consultas.</w:t>
      </w:r>
    </w:p>
    <w:p w:rsidR="007F428E" w:rsidRDefault="007F428E" w:rsidP="007F428E">
      <w:r>
        <w:br w:type="page"/>
      </w:r>
    </w:p>
    <w:p w:rsidR="007F428E" w:rsidRDefault="007F428E" w:rsidP="007F428E"/>
    <w:p w:rsidR="00075D55" w:rsidRDefault="00075D55" w:rsidP="007F428E"/>
    <w:p w:rsidR="00075D55" w:rsidRDefault="00075D55" w:rsidP="007F428E"/>
    <w:p w:rsidR="007F7684" w:rsidRDefault="007F7684" w:rsidP="007F428E"/>
    <w:p w:rsidR="00075D55" w:rsidRDefault="00075D55" w:rsidP="007F428E"/>
    <w:p w:rsidR="00075D55" w:rsidRDefault="007F7684" w:rsidP="007F7684">
      <w:pPr>
        <w:jc w:val="center"/>
      </w:pPr>
      <w:r w:rsidRPr="00596BC9">
        <w:rPr>
          <w:noProof/>
          <w:lang w:eastAsia="es-DO"/>
        </w:rPr>
        <w:drawing>
          <wp:inline distT="0" distB="0" distL="0" distR="0" wp14:anchorId="5432EF74" wp14:editId="41191C2B">
            <wp:extent cx="4897120" cy="5465700"/>
            <wp:effectExtent l="0" t="0" r="0" b="0"/>
            <wp:docPr id="63"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ropbox\Monografico\UASD-Monográfico 25 - 2013\Proyecto Final\Mockups png\Estudios\Estudios.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901489" cy="5470576"/>
                    </a:xfrm>
                    <a:prstGeom prst="rect">
                      <a:avLst/>
                    </a:prstGeom>
                    <a:noFill/>
                    <a:ln>
                      <a:noFill/>
                    </a:ln>
                  </pic:spPr>
                </pic:pic>
              </a:graphicData>
            </a:graphic>
          </wp:inline>
        </w:drawing>
      </w:r>
    </w:p>
    <w:p w:rsidR="007F428E" w:rsidRDefault="000A420C" w:rsidP="007F7684">
      <w:pPr>
        <w:ind w:firstLine="720"/>
      </w:pPr>
      <w:r>
        <w:t>Página de visualización</w:t>
      </w:r>
      <w:r w:rsidR="007F428E">
        <w:t xml:space="preserve"> de </w:t>
      </w:r>
      <w:r w:rsidR="00075D55">
        <w:t>consulta</w:t>
      </w:r>
      <w:r w:rsidR="007F428E">
        <w:t>s</w:t>
      </w:r>
      <w:r w:rsidR="007F7684">
        <w:t xml:space="preserve"> de un paciente</w:t>
      </w:r>
      <w:r w:rsidR="007F428E">
        <w:t>.</w:t>
      </w:r>
    </w:p>
    <w:p w:rsidR="007F428E" w:rsidRDefault="007F428E" w:rsidP="007F428E"/>
    <w:p w:rsidR="007F428E" w:rsidRDefault="007F428E"/>
    <w:p w:rsidR="007F428E" w:rsidRDefault="007F428E"/>
    <w:p w:rsidR="00596BC9" w:rsidRDefault="00596BC9" w:rsidP="008502D1"/>
    <w:p w:rsidR="00596BC9" w:rsidRDefault="00596BC9" w:rsidP="008502D1"/>
    <w:p w:rsidR="00596BC9" w:rsidRDefault="00596BC9" w:rsidP="008502D1"/>
    <w:p w:rsidR="00596BC9" w:rsidRDefault="00596BC9" w:rsidP="008502D1"/>
    <w:p w:rsidR="007F7684" w:rsidRDefault="007F7684" w:rsidP="008502D1"/>
    <w:p w:rsidR="007F7684" w:rsidRDefault="007F7684" w:rsidP="008502D1"/>
    <w:p w:rsidR="007F7684" w:rsidRDefault="007F7684" w:rsidP="008502D1"/>
    <w:p w:rsidR="007F7684" w:rsidRDefault="007F7684" w:rsidP="007F7684">
      <w:r w:rsidRPr="00596BC9">
        <w:rPr>
          <w:noProof/>
          <w:lang w:eastAsia="es-DO"/>
        </w:rPr>
        <w:drawing>
          <wp:inline distT="0" distB="0" distL="0" distR="0" wp14:anchorId="3E8596D5" wp14:editId="25F8379B">
            <wp:extent cx="5943600" cy="4457700"/>
            <wp:effectExtent l="0" t="0" r="0" b="0"/>
            <wp:docPr id="192"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ropbox\Monografico\UASD-Monográfico 25 - 2013\Proyecto Final\Mockups png\Estudios\Estudios.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r>
        <w:t>Página de visualización de consultas</w:t>
      </w:r>
      <w:proofErr w:type="gramStart"/>
      <w:r>
        <w:t>..</w:t>
      </w:r>
      <w:proofErr w:type="gramEnd"/>
    </w:p>
    <w:p w:rsidR="003473F3" w:rsidRDefault="007F7684" w:rsidP="007F7684">
      <w:r>
        <w:br w:type="page"/>
      </w:r>
    </w:p>
    <w:p w:rsidR="003473F3" w:rsidRDefault="003473F3" w:rsidP="007F7684"/>
    <w:p w:rsidR="003473F3" w:rsidRDefault="003473F3" w:rsidP="007F7684"/>
    <w:p w:rsidR="003473F3" w:rsidRDefault="003473F3" w:rsidP="007F7684"/>
    <w:p w:rsidR="003473F3" w:rsidRDefault="003473F3" w:rsidP="007F7684"/>
    <w:p w:rsidR="003473F3" w:rsidRDefault="003473F3" w:rsidP="007F7684"/>
    <w:p w:rsidR="003473F3" w:rsidRDefault="003473F3" w:rsidP="007F7684"/>
    <w:p w:rsidR="003473F3" w:rsidRDefault="003473F3" w:rsidP="007F7684"/>
    <w:p w:rsidR="007F7684" w:rsidRDefault="007F7684" w:rsidP="007F7684">
      <w:r w:rsidRPr="00596BC9">
        <w:rPr>
          <w:noProof/>
          <w:lang w:eastAsia="es-DO"/>
        </w:rPr>
        <w:drawing>
          <wp:inline distT="0" distB="0" distL="0" distR="0" wp14:anchorId="4C6E20DA" wp14:editId="37EF3645">
            <wp:extent cx="5943600" cy="4457700"/>
            <wp:effectExtent l="0" t="0" r="0" b="0"/>
            <wp:docPr id="195"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ropbox\Monografico\UASD-Monográfico 25 - 2013\Proyecto Final\Mockups png\Estudios\Estudios.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r>
        <w:t xml:space="preserve">Página de </w:t>
      </w:r>
      <w:r w:rsidR="003473F3">
        <w:t>administr</w:t>
      </w:r>
      <w:r>
        <w:t>ación de consultas</w:t>
      </w:r>
      <w:proofErr w:type="gramStart"/>
      <w:r>
        <w:t>..</w:t>
      </w:r>
      <w:proofErr w:type="gramEnd"/>
    </w:p>
    <w:p w:rsidR="00596BC9" w:rsidRDefault="00596BC9" w:rsidP="008502D1"/>
    <w:p w:rsidR="00596BC9" w:rsidRDefault="00596BC9" w:rsidP="008502D1"/>
    <w:p w:rsidR="00075D55" w:rsidRDefault="00075D55" w:rsidP="008502D1"/>
    <w:p w:rsidR="003473F3" w:rsidRDefault="003473F3" w:rsidP="008502D1"/>
    <w:p w:rsidR="003473F3" w:rsidRDefault="003473F3" w:rsidP="008502D1"/>
    <w:p w:rsidR="003473F3" w:rsidRDefault="003473F3" w:rsidP="008502D1"/>
    <w:p w:rsidR="003473F3" w:rsidRDefault="003473F3" w:rsidP="008502D1"/>
    <w:p w:rsidR="003473F3" w:rsidRDefault="003473F3" w:rsidP="008502D1"/>
    <w:p w:rsidR="003473F3" w:rsidRDefault="003473F3" w:rsidP="008502D1"/>
    <w:p w:rsidR="003473F3" w:rsidRDefault="003473F3" w:rsidP="008502D1"/>
    <w:p w:rsidR="003473F3" w:rsidRDefault="003473F3" w:rsidP="008502D1"/>
    <w:p w:rsidR="003473F3" w:rsidRDefault="003473F3" w:rsidP="008502D1"/>
    <w:p w:rsidR="00596BC9" w:rsidRDefault="00596BC9" w:rsidP="008502D1">
      <w:r w:rsidRPr="00596BC9">
        <w:rPr>
          <w:noProof/>
          <w:lang w:eastAsia="es-DO"/>
        </w:rPr>
        <w:drawing>
          <wp:inline distT="0" distB="0" distL="0" distR="0">
            <wp:extent cx="5943600" cy="4457700"/>
            <wp:effectExtent l="0" t="0" r="0" b="0"/>
            <wp:docPr id="266" name="Imagen 266" descr="C:\Users\Carlos Liriano\Dropbox\Monografico\UASD-Monográfico 25 - 2013\Proyecto Final\Mockups png\Estudios\Estud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os Liriano\Dropbox\Monografico\UASD-Monográfico 25 - 2013\Proyecto Final\Mockups png\Estudios\Estudios.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t>Página de administración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7F7684" w:rsidRDefault="007F7684" w:rsidP="008502D1"/>
    <w:p w:rsidR="00596BC9" w:rsidRDefault="00596BC9" w:rsidP="008502D1"/>
    <w:p w:rsidR="00596BC9" w:rsidRDefault="00596BC9" w:rsidP="008502D1"/>
    <w:p w:rsidR="00596BC9" w:rsidRDefault="00596BC9" w:rsidP="008502D1">
      <w:r w:rsidRPr="00596BC9">
        <w:rPr>
          <w:noProof/>
          <w:lang w:eastAsia="es-DO"/>
        </w:rPr>
        <w:drawing>
          <wp:inline distT="0" distB="0" distL="0" distR="0">
            <wp:extent cx="5943600" cy="4457700"/>
            <wp:effectExtent l="0" t="0" r="0" b="0"/>
            <wp:docPr id="267" name="Imagen 267" descr="C:\Users\Carlos Liriano\Dropbox\Monografico\UASD-Monográfico 25 - 2013\Proyecto Final\Mockups png\Estudios\Crear E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arlos Liriano\Dropbox\Monografico\UASD-Monográfico 25 - 2013\Proyecto Final\Mockups png\Estudios\Crear Estudio.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creación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B86AB2" w:rsidRDefault="00B86AB2" w:rsidP="008502D1"/>
    <w:p w:rsidR="00596BC9" w:rsidRDefault="00596BC9" w:rsidP="008502D1">
      <w:r w:rsidRPr="00596BC9">
        <w:rPr>
          <w:noProof/>
          <w:lang w:eastAsia="es-DO"/>
        </w:rPr>
        <w:drawing>
          <wp:inline distT="0" distB="0" distL="0" distR="0">
            <wp:extent cx="5943600" cy="4457700"/>
            <wp:effectExtent l="0" t="0" r="0" b="0"/>
            <wp:docPr id="269" name="Imagen 269" descr="C:\Users\Carlos Liriano\Dropbox\Monografico\UASD-Monográfico 25 - 2013\Proyecto Final\Mockups png\Estudios\Editar E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arlos Liriano\Dropbox\Monografico\UASD-Monográfico 25 - 2013\Proyecto Final\Mockups png\Estudios\Editar Estudio.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8502D1">
      <w:r>
        <w:t>Página de edición de estudios.</w:t>
      </w:r>
    </w:p>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596BC9" w:rsidRDefault="00596BC9" w:rsidP="008502D1"/>
    <w:p w:rsidR="00B86AB2" w:rsidRDefault="00B86AB2" w:rsidP="008502D1"/>
    <w:p w:rsidR="00596BC9" w:rsidRDefault="00596BC9" w:rsidP="008502D1"/>
    <w:p w:rsidR="00596BC9" w:rsidRDefault="00963642" w:rsidP="008502D1">
      <w:r w:rsidRPr="00963642">
        <w:rPr>
          <w:noProof/>
          <w:lang w:eastAsia="es-DO"/>
        </w:rPr>
        <w:drawing>
          <wp:inline distT="0" distB="0" distL="0" distR="0">
            <wp:extent cx="5943600" cy="4457700"/>
            <wp:effectExtent l="0" t="0" r="0" b="0"/>
            <wp:docPr id="271" name="Imagen 271" descr="C:\Users\Carlos Liriano\Dropbox\Monografico\UASD-Monográfico 25 - 2013\Proyecto Final\Mockups png\Medicamentos\Medica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arlos Liriano\Dropbox\Monografico\UASD-Monográfico 25 - 2013\Proyecto Final\Mockups png\Medicamentos\Medicamento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w:t>
      </w:r>
      <w:r w:rsidR="00963642">
        <w:t>en el sistema de los 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eastAsia="es-DO"/>
        </w:rPr>
        <w:drawing>
          <wp:inline distT="0" distB="0" distL="0" distR="0">
            <wp:extent cx="5943600" cy="4955477"/>
            <wp:effectExtent l="0" t="0" r="0" b="0"/>
            <wp:docPr id="272" name="Imagen 272" descr="C:\Users\Carlos Liriano\Dropbox\Monografico\UASD-Monográfico 25 - 2013\Proyecto Final\Mockups png\Medicamentos\Crear Medic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arlos Liriano\Dropbox\Monografico\UASD-Monográfico 25 - 2013\Proyecto Final\Mockups png\Medicamentos\Crear Medicamento.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4955477"/>
                    </a:xfrm>
                    <a:prstGeom prst="rect">
                      <a:avLst/>
                    </a:prstGeom>
                    <a:noFill/>
                    <a:ln>
                      <a:noFill/>
                    </a:ln>
                  </pic:spPr>
                </pic:pic>
              </a:graphicData>
            </a:graphic>
          </wp:inline>
        </w:drawing>
      </w:r>
    </w:p>
    <w:p w:rsidR="00596BC9" w:rsidRDefault="00596BC9" w:rsidP="00596BC9">
      <w:r>
        <w:t xml:space="preserve">Página de creación de </w:t>
      </w:r>
      <w:r w:rsidR="00963642">
        <w:t>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002252" w:rsidRDefault="00002252" w:rsidP="00596BC9"/>
    <w:p w:rsidR="00963642" w:rsidRDefault="00963642" w:rsidP="00596BC9"/>
    <w:p w:rsidR="00963642" w:rsidRDefault="00963642" w:rsidP="00596BC9"/>
    <w:p w:rsidR="00963642" w:rsidRDefault="00963642" w:rsidP="00596BC9">
      <w:r w:rsidRPr="00963642">
        <w:rPr>
          <w:noProof/>
          <w:lang w:eastAsia="es-DO"/>
        </w:rPr>
        <w:drawing>
          <wp:inline distT="0" distB="0" distL="0" distR="0">
            <wp:extent cx="5943600" cy="4457700"/>
            <wp:effectExtent l="0" t="0" r="0" b="0"/>
            <wp:docPr id="274" name="Imagen 274" descr="C:\Users\Carlos Liriano\Dropbox\Monografico\UASD-Monográfico 25 - 2013\Proyecto Final\Mockups png\Medicamentos\Editar Medic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rlos Liriano\Dropbox\Monografico\UASD-Monográfico 25 - 2013\Proyecto Final\Mockups png\Medicamentos\Editar Medicamento.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Página de edición de</w:t>
      </w:r>
      <w:r w:rsidR="00963642">
        <w:t xml:space="preserve"> medicamentos.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596BC9" w:rsidP="008502D1"/>
    <w:p w:rsidR="00596BC9" w:rsidRDefault="00596BC9" w:rsidP="008502D1"/>
    <w:p w:rsidR="00596BC9" w:rsidRDefault="00596BC9" w:rsidP="008502D1"/>
    <w:p w:rsidR="00596BC9" w:rsidRDefault="00596BC9" w:rsidP="008502D1"/>
    <w:p w:rsidR="00002252" w:rsidRDefault="00002252" w:rsidP="008502D1"/>
    <w:p w:rsidR="00596BC9" w:rsidRDefault="00596BC9" w:rsidP="008502D1"/>
    <w:p w:rsidR="00596BC9" w:rsidRDefault="00963642" w:rsidP="008502D1">
      <w:r w:rsidRPr="00963642">
        <w:rPr>
          <w:noProof/>
          <w:lang w:eastAsia="es-DO"/>
        </w:rPr>
        <w:drawing>
          <wp:inline distT="0" distB="0" distL="0" distR="0">
            <wp:extent cx="5943600" cy="4457700"/>
            <wp:effectExtent l="0" t="0" r="0" b="0"/>
            <wp:docPr id="276" name="Imagen 276" descr="C:\Users\Carlos Liriano\Dropbox\Monografico\UASD-Monográfico 25 - 2013\Proyecto Final\Mockups png\Procedimiento\Procedi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rlos Liriano\Dropbox\Monografico\UASD-Monográfico 25 - 2013\Proyecto Final\Mockups png\Procedimiento\Procedimientos.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w:t>
      </w:r>
      <w:proofErr w:type="gramStart"/>
      <w:r>
        <w:t xml:space="preserve">de </w:t>
      </w:r>
      <w:r w:rsidR="00963642">
        <w:t xml:space="preserve"> procedimientos</w:t>
      </w:r>
      <w:proofErr w:type="gramEnd"/>
      <w:r w:rsidR="00963642">
        <w:t>.</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002252" w:rsidRDefault="00002252" w:rsidP="00596BC9"/>
    <w:p w:rsidR="00002252" w:rsidRDefault="00002252" w:rsidP="00596BC9"/>
    <w:p w:rsidR="00963642" w:rsidRDefault="00963642" w:rsidP="00596BC9"/>
    <w:p w:rsidR="00963642" w:rsidRDefault="00963642" w:rsidP="00596BC9"/>
    <w:p w:rsidR="00963642" w:rsidRDefault="00963642" w:rsidP="00596BC9">
      <w:r w:rsidRPr="00963642">
        <w:rPr>
          <w:noProof/>
          <w:lang w:eastAsia="es-DO"/>
        </w:rPr>
        <w:drawing>
          <wp:inline distT="0" distB="0" distL="0" distR="0">
            <wp:extent cx="5943600" cy="4457700"/>
            <wp:effectExtent l="0" t="0" r="0" b="0"/>
            <wp:docPr id="277" name="Imagen 277" descr="C:\Users\Carlos Liriano\Dropbox\Monografico\UASD-Monográfico 25 - 2013\Proyecto Final\Mockups png\Procedimiento\Crear Proced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arlos Liriano\Dropbox\Monografico\UASD-Monográfico 25 - 2013\Proyecto Final\Mockups png\Procedimiento\Crear Procedimiento.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creación de </w:t>
      </w:r>
      <w:r w:rsidR="00963642">
        <w:t>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7D3661" w:rsidRDefault="007D3661" w:rsidP="00596BC9"/>
    <w:p w:rsidR="00963642" w:rsidRDefault="00963642" w:rsidP="00596BC9"/>
    <w:p w:rsidR="00963642" w:rsidRDefault="00963642" w:rsidP="00596BC9"/>
    <w:p w:rsidR="00963642" w:rsidRDefault="00963642" w:rsidP="00596BC9">
      <w:r w:rsidRPr="00963642">
        <w:rPr>
          <w:noProof/>
          <w:lang w:eastAsia="es-DO"/>
        </w:rPr>
        <w:drawing>
          <wp:inline distT="0" distB="0" distL="0" distR="0">
            <wp:extent cx="5943600" cy="4457700"/>
            <wp:effectExtent l="0" t="0" r="0" b="0"/>
            <wp:docPr id="279" name="Imagen 279" descr="C:\Users\Carlos Liriano\Dropbox\Monografico\UASD-Monográfico 25 - 2013\Proyecto Final\Mockups png\Procedimiento\Editar Proced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arlos Liriano\Dropbox\Monografico\UASD-Monográfico 25 - 2013\Proyecto Final\Mockups png\Procedimiento\Editar Procedimiento.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Página de edición de</w:t>
      </w:r>
      <w:r w:rsidR="00963642">
        <w:t xml:space="preserve"> procedimientos.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002252" w:rsidRDefault="00002252" w:rsidP="00596BC9"/>
    <w:p w:rsidR="00596BC9" w:rsidRDefault="00596BC9" w:rsidP="008502D1"/>
    <w:p w:rsidR="00596BC9" w:rsidRDefault="00596BC9" w:rsidP="008502D1"/>
    <w:p w:rsidR="00596BC9" w:rsidRDefault="00963642" w:rsidP="008502D1">
      <w:r w:rsidRPr="00963642">
        <w:rPr>
          <w:noProof/>
          <w:lang w:eastAsia="es-DO"/>
        </w:rPr>
        <w:drawing>
          <wp:inline distT="0" distB="0" distL="0" distR="0">
            <wp:extent cx="5943600" cy="4457700"/>
            <wp:effectExtent l="0" t="0" r="0" b="0"/>
            <wp:docPr id="281" name="Imagen 281" descr="C:\Users\Carlos Liriano\Dropbox\Monografico\UASD-Monográfico 25 - 2013\Proyecto Final\Mockups png\Receta\Rece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arlos Liriano\Dropbox\Monografico\UASD-Monográfico 25 - 2013\Proyecto Final\Mockups png\Receta\Recetas.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596BC9" w:rsidP="00596BC9">
      <w:r>
        <w:t xml:space="preserve">Página de administración de </w:t>
      </w:r>
      <w:r w:rsidR="00963642">
        <w:t>recetas.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596BC9" w:rsidRDefault="00963642" w:rsidP="008502D1">
      <w:r w:rsidRPr="00963642">
        <w:rPr>
          <w:noProof/>
          <w:lang w:eastAsia="es-DO"/>
        </w:rPr>
        <w:drawing>
          <wp:inline distT="0" distB="0" distL="0" distR="0">
            <wp:extent cx="5943600" cy="4457700"/>
            <wp:effectExtent l="0" t="0" r="0" b="0"/>
            <wp:docPr id="283" name="Imagen 283" descr="C:\Users\Carlos Liriano\Dropbox\Monografico\UASD-Monográfico 25 - 2013\Proyecto Final\Mockups png\Pago\Pa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arlos Liriano\Dropbox\Monografico\UASD-Monográfico 25 - 2013\Proyecto Final\Mockups png\Pago\Pagos.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96BC9" w:rsidRDefault="00963642" w:rsidP="00596BC9">
      <w:r>
        <w:t>Sección de Pagos</w:t>
      </w:r>
    </w:p>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p w:rsidR="00963642" w:rsidRDefault="00963642" w:rsidP="00596BC9">
      <w:r w:rsidRPr="00963642">
        <w:rPr>
          <w:noProof/>
          <w:lang w:eastAsia="es-DO"/>
        </w:rPr>
        <w:drawing>
          <wp:inline distT="0" distB="0" distL="0" distR="0">
            <wp:extent cx="5943600" cy="5081778"/>
            <wp:effectExtent l="0" t="0" r="0" b="0"/>
            <wp:docPr id="284" name="Imagen 284" descr="C:\Users\Carlos Liriano\Dropbox\Monografico\UASD-Monográfico 25 - 2013\Proyecto Final\Mockups png\Pago\Registrar 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los Liriano\Dropbox\Monografico\UASD-Monográfico 25 - 2013\Proyecto Final\Mockups png\Pago\Registrar pago.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5081778"/>
                    </a:xfrm>
                    <a:prstGeom prst="rect">
                      <a:avLst/>
                    </a:prstGeom>
                    <a:noFill/>
                    <a:ln>
                      <a:noFill/>
                    </a:ln>
                  </pic:spPr>
                </pic:pic>
              </a:graphicData>
            </a:graphic>
          </wp:inline>
        </w:drawing>
      </w:r>
    </w:p>
    <w:p w:rsidR="00963642" w:rsidRDefault="00596BC9" w:rsidP="00596BC9">
      <w:r>
        <w:t xml:space="preserve">Página de </w:t>
      </w:r>
      <w:r w:rsidR="00963642">
        <w:t xml:space="preserve">registro </w:t>
      </w:r>
      <w:r>
        <w:t>de</w:t>
      </w:r>
      <w:r w:rsidR="00963642">
        <w:t xml:space="preserve"> pagos.</w:t>
      </w:r>
    </w:p>
    <w:p w:rsidR="00963642" w:rsidRDefault="00963642" w:rsidP="00596BC9"/>
    <w:sectPr w:rsidR="00963642" w:rsidSect="006643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1364" w:rsidRDefault="006C1364" w:rsidP="006A2983">
      <w:pPr>
        <w:spacing w:after="0" w:line="240" w:lineRule="auto"/>
      </w:pPr>
      <w:r>
        <w:separator/>
      </w:r>
    </w:p>
  </w:endnote>
  <w:endnote w:type="continuationSeparator" w:id="0">
    <w:p w:rsidR="006C1364" w:rsidRDefault="006C1364" w:rsidP="006A2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0277443"/>
      <w:docPartObj>
        <w:docPartGallery w:val="Page Numbers (Bottom of Page)"/>
        <w:docPartUnique/>
      </w:docPartObj>
    </w:sdtPr>
    <w:sdtContent>
      <w:p w:rsidR="00AC0B17" w:rsidRDefault="00AC0B17">
        <w:pPr>
          <w:pStyle w:val="Footer"/>
          <w:jc w:val="right"/>
        </w:pPr>
        <w:r>
          <w:fldChar w:fldCharType="begin"/>
        </w:r>
        <w:r>
          <w:instrText>PAGE   \* MERGEFORMAT</w:instrText>
        </w:r>
        <w:r>
          <w:fldChar w:fldCharType="separate"/>
        </w:r>
        <w:r w:rsidR="00235ACF" w:rsidRPr="00235ACF">
          <w:rPr>
            <w:noProof/>
            <w:lang w:val="es-ES"/>
          </w:rPr>
          <w:t>37</w:t>
        </w:r>
        <w:r>
          <w:rPr>
            <w:noProof/>
            <w:lang w:val="es-ES"/>
          </w:rPr>
          <w:fldChar w:fldCharType="end"/>
        </w:r>
      </w:p>
    </w:sdtContent>
  </w:sdt>
  <w:p w:rsidR="00AC0B17" w:rsidRDefault="00AC0B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1364" w:rsidRDefault="006C1364" w:rsidP="006A2983">
      <w:pPr>
        <w:spacing w:after="0" w:line="240" w:lineRule="auto"/>
      </w:pPr>
      <w:r>
        <w:separator/>
      </w:r>
    </w:p>
  </w:footnote>
  <w:footnote w:type="continuationSeparator" w:id="0">
    <w:p w:rsidR="006C1364" w:rsidRDefault="006C1364" w:rsidP="006A29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B17" w:rsidRDefault="00AC0B17">
    <w:pPr>
      <w:pStyle w:val="HeaderOdd"/>
      <w:rPr>
        <w:szCs w:val="20"/>
      </w:rPr>
    </w:pPr>
    <w:sdt>
      <w:sdtPr>
        <w:rPr>
          <w:szCs w:val="20"/>
        </w:rPr>
        <w:alias w:val="Title"/>
        <w:id w:val="540932446"/>
        <w:dataBinding w:prefixMappings="xmlns:ns0='http://schemas.openxmlformats.org/package/2006/metadata/core-properties' xmlns:ns1='http://purl.org/dc/elements/1.1/'" w:xpath="/ns0:coreProperties[1]/ns1:title[1]" w:storeItemID="{6C3C8BC8-F283-45AE-878A-BAB7291924A1}"/>
        <w:text/>
      </w:sdtPr>
      <w:sdtContent>
        <w:del w:id="0" w:author="Centor" w:date="2013-12-04T17:01:00Z">
          <w:r w:rsidDel="00266C57">
            <w:rPr>
              <w:szCs w:val="20"/>
              <w:lang w:val="es-DO"/>
            </w:rPr>
            <w:delText xml:space="preserve"> SIGEC: Sistema Web para Gestión del Consultorio Médico del Dr. Fredy Figueroa</w:delText>
          </w:r>
        </w:del>
        <w:ins w:id="1" w:author="Centor" w:date="2013-12-04T17:01:00Z">
          <w:r>
            <w:rPr>
              <w:szCs w:val="20"/>
              <w:lang w:val="es-DO"/>
            </w:rPr>
            <w:t>SIGEC: Sistema Web para Gestión del Consultorio Médico del Dr. Fredy Figueroa</w:t>
          </w:r>
        </w:ins>
      </w:sdtContent>
    </w:sdt>
  </w:p>
  <w:p w:rsidR="00AC0B17" w:rsidRDefault="00AC0B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3113"/>
    <w:multiLevelType w:val="hybridMultilevel"/>
    <w:tmpl w:val="A1CCA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8F709D"/>
    <w:multiLevelType w:val="hybridMultilevel"/>
    <w:tmpl w:val="1BBA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38335D"/>
    <w:multiLevelType w:val="hybridMultilevel"/>
    <w:tmpl w:val="6CAA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0B2F2B"/>
    <w:multiLevelType w:val="hybridMultilevel"/>
    <w:tmpl w:val="791A4FC4"/>
    <w:lvl w:ilvl="0" w:tplc="0409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4">
    <w:nsid w:val="14216F56"/>
    <w:multiLevelType w:val="hybridMultilevel"/>
    <w:tmpl w:val="2C7A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A1177B"/>
    <w:multiLevelType w:val="hybridMultilevel"/>
    <w:tmpl w:val="EBF81E44"/>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6">
    <w:nsid w:val="263B5D18"/>
    <w:multiLevelType w:val="hybridMultilevel"/>
    <w:tmpl w:val="5CFCCA3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7">
    <w:nsid w:val="29694E52"/>
    <w:multiLevelType w:val="hybridMultilevel"/>
    <w:tmpl w:val="D8806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2323FC"/>
    <w:multiLevelType w:val="multilevel"/>
    <w:tmpl w:val="6E309C5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DB8345E"/>
    <w:multiLevelType w:val="hybridMultilevel"/>
    <w:tmpl w:val="F3E439E8"/>
    <w:lvl w:ilvl="0" w:tplc="C2C21F00">
      <w:start w:val="1"/>
      <w:numFmt w:val="decimal"/>
      <w:lvlText w:val="%1."/>
      <w:lvlJc w:val="left"/>
      <w:pPr>
        <w:ind w:left="1065" w:hanging="705"/>
      </w:pPr>
      <w:rPr>
        <w:sz w:val="28"/>
      </w:rPr>
    </w:lvl>
    <w:lvl w:ilvl="1" w:tplc="1C0A0019">
      <w:start w:val="1"/>
      <w:numFmt w:val="decimal"/>
      <w:lvlText w:val="%2."/>
      <w:lvlJc w:val="left"/>
      <w:pPr>
        <w:tabs>
          <w:tab w:val="num" w:pos="1440"/>
        </w:tabs>
        <w:ind w:left="1440" w:hanging="360"/>
      </w:pPr>
    </w:lvl>
    <w:lvl w:ilvl="2" w:tplc="1C0A001B">
      <w:start w:val="1"/>
      <w:numFmt w:val="decimal"/>
      <w:lvlText w:val="%3."/>
      <w:lvlJc w:val="left"/>
      <w:pPr>
        <w:tabs>
          <w:tab w:val="num" w:pos="2160"/>
        </w:tabs>
        <w:ind w:left="2160" w:hanging="360"/>
      </w:pPr>
    </w:lvl>
    <w:lvl w:ilvl="3" w:tplc="1C0A000F">
      <w:start w:val="1"/>
      <w:numFmt w:val="decimal"/>
      <w:lvlText w:val="%4."/>
      <w:lvlJc w:val="left"/>
      <w:pPr>
        <w:tabs>
          <w:tab w:val="num" w:pos="2880"/>
        </w:tabs>
        <w:ind w:left="2880" w:hanging="360"/>
      </w:pPr>
    </w:lvl>
    <w:lvl w:ilvl="4" w:tplc="1C0A0019">
      <w:start w:val="1"/>
      <w:numFmt w:val="decimal"/>
      <w:lvlText w:val="%5."/>
      <w:lvlJc w:val="left"/>
      <w:pPr>
        <w:tabs>
          <w:tab w:val="num" w:pos="3600"/>
        </w:tabs>
        <w:ind w:left="3600" w:hanging="360"/>
      </w:pPr>
    </w:lvl>
    <w:lvl w:ilvl="5" w:tplc="1C0A001B">
      <w:start w:val="1"/>
      <w:numFmt w:val="decimal"/>
      <w:lvlText w:val="%6."/>
      <w:lvlJc w:val="left"/>
      <w:pPr>
        <w:tabs>
          <w:tab w:val="num" w:pos="4320"/>
        </w:tabs>
        <w:ind w:left="4320" w:hanging="360"/>
      </w:pPr>
    </w:lvl>
    <w:lvl w:ilvl="6" w:tplc="1C0A000F">
      <w:start w:val="1"/>
      <w:numFmt w:val="decimal"/>
      <w:lvlText w:val="%7."/>
      <w:lvlJc w:val="left"/>
      <w:pPr>
        <w:tabs>
          <w:tab w:val="num" w:pos="5040"/>
        </w:tabs>
        <w:ind w:left="5040" w:hanging="360"/>
      </w:pPr>
    </w:lvl>
    <w:lvl w:ilvl="7" w:tplc="1C0A0019">
      <w:start w:val="1"/>
      <w:numFmt w:val="decimal"/>
      <w:lvlText w:val="%8."/>
      <w:lvlJc w:val="left"/>
      <w:pPr>
        <w:tabs>
          <w:tab w:val="num" w:pos="5760"/>
        </w:tabs>
        <w:ind w:left="5760" w:hanging="360"/>
      </w:pPr>
    </w:lvl>
    <w:lvl w:ilvl="8" w:tplc="1C0A001B">
      <w:start w:val="1"/>
      <w:numFmt w:val="decimal"/>
      <w:lvlText w:val="%9."/>
      <w:lvlJc w:val="left"/>
      <w:pPr>
        <w:tabs>
          <w:tab w:val="num" w:pos="6480"/>
        </w:tabs>
        <w:ind w:left="6480" w:hanging="360"/>
      </w:pPr>
    </w:lvl>
  </w:abstractNum>
  <w:abstractNum w:abstractNumId="10">
    <w:nsid w:val="2F3A071C"/>
    <w:multiLevelType w:val="hybridMultilevel"/>
    <w:tmpl w:val="FB36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C46F0D"/>
    <w:multiLevelType w:val="hybridMultilevel"/>
    <w:tmpl w:val="13C27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041F09"/>
    <w:multiLevelType w:val="hybridMultilevel"/>
    <w:tmpl w:val="A28C642C"/>
    <w:lvl w:ilvl="0" w:tplc="1C0A0001">
      <w:start w:val="1"/>
      <w:numFmt w:val="bullet"/>
      <w:lvlText w:val=""/>
      <w:lvlJc w:val="left"/>
      <w:pPr>
        <w:ind w:left="360" w:hanging="360"/>
      </w:pPr>
      <w:rPr>
        <w:rFonts w:ascii="Symbol" w:hAnsi="Symbol"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13">
    <w:nsid w:val="3BC94731"/>
    <w:multiLevelType w:val="hybridMultilevel"/>
    <w:tmpl w:val="BA3E8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DD3BDD"/>
    <w:multiLevelType w:val="hybridMultilevel"/>
    <w:tmpl w:val="A04E5EE0"/>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5">
    <w:nsid w:val="3F0315BC"/>
    <w:multiLevelType w:val="hybridMultilevel"/>
    <w:tmpl w:val="24FC4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0B0278"/>
    <w:multiLevelType w:val="hybridMultilevel"/>
    <w:tmpl w:val="D8189E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8C36BD"/>
    <w:multiLevelType w:val="hybridMultilevel"/>
    <w:tmpl w:val="7286E798"/>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18">
    <w:nsid w:val="49C25AC8"/>
    <w:multiLevelType w:val="hybridMultilevel"/>
    <w:tmpl w:val="C55E4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47373B"/>
    <w:multiLevelType w:val="hybridMultilevel"/>
    <w:tmpl w:val="05B8BD90"/>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0">
    <w:nsid w:val="4E851B31"/>
    <w:multiLevelType w:val="hybridMultilevel"/>
    <w:tmpl w:val="AE6A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6D1BE6"/>
    <w:multiLevelType w:val="hybridMultilevel"/>
    <w:tmpl w:val="063C79D0"/>
    <w:lvl w:ilvl="0" w:tplc="1C0A0003">
      <w:start w:val="1"/>
      <w:numFmt w:val="bullet"/>
      <w:lvlText w:val="o"/>
      <w:lvlJc w:val="left"/>
      <w:pPr>
        <w:ind w:left="1440" w:hanging="360"/>
      </w:pPr>
      <w:rPr>
        <w:rFonts w:ascii="Courier New" w:hAnsi="Courier New" w:cs="Courier New" w:hint="default"/>
      </w:rPr>
    </w:lvl>
    <w:lvl w:ilvl="1" w:tplc="1C0A0003" w:tentative="1">
      <w:start w:val="1"/>
      <w:numFmt w:val="bullet"/>
      <w:lvlText w:val="o"/>
      <w:lvlJc w:val="left"/>
      <w:pPr>
        <w:ind w:left="2160" w:hanging="360"/>
      </w:pPr>
      <w:rPr>
        <w:rFonts w:ascii="Courier New" w:hAnsi="Courier New" w:cs="Courier New" w:hint="default"/>
      </w:rPr>
    </w:lvl>
    <w:lvl w:ilvl="2" w:tplc="1C0A0005" w:tentative="1">
      <w:start w:val="1"/>
      <w:numFmt w:val="bullet"/>
      <w:lvlText w:val=""/>
      <w:lvlJc w:val="left"/>
      <w:pPr>
        <w:ind w:left="2880" w:hanging="360"/>
      </w:pPr>
      <w:rPr>
        <w:rFonts w:ascii="Wingdings" w:hAnsi="Wingdings" w:hint="default"/>
      </w:rPr>
    </w:lvl>
    <w:lvl w:ilvl="3" w:tplc="1C0A0001" w:tentative="1">
      <w:start w:val="1"/>
      <w:numFmt w:val="bullet"/>
      <w:lvlText w:val=""/>
      <w:lvlJc w:val="left"/>
      <w:pPr>
        <w:ind w:left="3600" w:hanging="360"/>
      </w:pPr>
      <w:rPr>
        <w:rFonts w:ascii="Symbol" w:hAnsi="Symbol" w:hint="default"/>
      </w:rPr>
    </w:lvl>
    <w:lvl w:ilvl="4" w:tplc="1C0A0003" w:tentative="1">
      <w:start w:val="1"/>
      <w:numFmt w:val="bullet"/>
      <w:lvlText w:val="o"/>
      <w:lvlJc w:val="left"/>
      <w:pPr>
        <w:ind w:left="4320" w:hanging="360"/>
      </w:pPr>
      <w:rPr>
        <w:rFonts w:ascii="Courier New" w:hAnsi="Courier New" w:cs="Courier New" w:hint="default"/>
      </w:rPr>
    </w:lvl>
    <w:lvl w:ilvl="5" w:tplc="1C0A0005" w:tentative="1">
      <w:start w:val="1"/>
      <w:numFmt w:val="bullet"/>
      <w:lvlText w:val=""/>
      <w:lvlJc w:val="left"/>
      <w:pPr>
        <w:ind w:left="5040" w:hanging="360"/>
      </w:pPr>
      <w:rPr>
        <w:rFonts w:ascii="Wingdings" w:hAnsi="Wingdings" w:hint="default"/>
      </w:rPr>
    </w:lvl>
    <w:lvl w:ilvl="6" w:tplc="1C0A0001" w:tentative="1">
      <w:start w:val="1"/>
      <w:numFmt w:val="bullet"/>
      <w:lvlText w:val=""/>
      <w:lvlJc w:val="left"/>
      <w:pPr>
        <w:ind w:left="5760" w:hanging="360"/>
      </w:pPr>
      <w:rPr>
        <w:rFonts w:ascii="Symbol" w:hAnsi="Symbol" w:hint="default"/>
      </w:rPr>
    </w:lvl>
    <w:lvl w:ilvl="7" w:tplc="1C0A0003" w:tentative="1">
      <w:start w:val="1"/>
      <w:numFmt w:val="bullet"/>
      <w:lvlText w:val="o"/>
      <w:lvlJc w:val="left"/>
      <w:pPr>
        <w:ind w:left="6480" w:hanging="360"/>
      </w:pPr>
      <w:rPr>
        <w:rFonts w:ascii="Courier New" w:hAnsi="Courier New" w:cs="Courier New" w:hint="default"/>
      </w:rPr>
    </w:lvl>
    <w:lvl w:ilvl="8" w:tplc="1C0A0005" w:tentative="1">
      <w:start w:val="1"/>
      <w:numFmt w:val="bullet"/>
      <w:lvlText w:val=""/>
      <w:lvlJc w:val="left"/>
      <w:pPr>
        <w:ind w:left="7200" w:hanging="360"/>
      </w:pPr>
      <w:rPr>
        <w:rFonts w:ascii="Wingdings" w:hAnsi="Wingdings" w:hint="default"/>
      </w:rPr>
    </w:lvl>
  </w:abstractNum>
  <w:abstractNum w:abstractNumId="22">
    <w:nsid w:val="509C28C3"/>
    <w:multiLevelType w:val="hybridMultilevel"/>
    <w:tmpl w:val="1730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9B61E1"/>
    <w:multiLevelType w:val="hybridMultilevel"/>
    <w:tmpl w:val="38E61E32"/>
    <w:lvl w:ilvl="0" w:tplc="1C0A000F">
      <w:start w:val="1"/>
      <w:numFmt w:val="decimal"/>
      <w:lvlText w:val="%1."/>
      <w:lvlJc w:val="left"/>
      <w:pPr>
        <w:ind w:left="720" w:hanging="360"/>
      </w:pPr>
      <w:rPr>
        <w:rFonts w:hint="default"/>
      </w:r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24">
    <w:nsid w:val="55E62F4F"/>
    <w:multiLevelType w:val="hybridMultilevel"/>
    <w:tmpl w:val="3B3CE686"/>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5">
    <w:nsid w:val="596844E8"/>
    <w:multiLevelType w:val="hybridMultilevel"/>
    <w:tmpl w:val="8D265D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4F1414"/>
    <w:multiLevelType w:val="hybridMultilevel"/>
    <w:tmpl w:val="6826CF6E"/>
    <w:lvl w:ilvl="0" w:tplc="1C0A000B">
      <w:start w:val="1"/>
      <w:numFmt w:val="bullet"/>
      <w:lvlText w:val=""/>
      <w:lvlJc w:val="left"/>
      <w:pPr>
        <w:ind w:left="360" w:hanging="360"/>
      </w:pPr>
      <w:rPr>
        <w:rFonts w:ascii="Wingdings" w:hAnsi="Wingdings" w:hint="default"/>
      </w:rPr>
    </w:lvl>
    <w:lvl w:ilvl="1" w:tplc="1C0A0003" w:tentative="1">
      <w:start w:val="1"/>
      <w:numFmt w:val="bullet"/>
      <w:lvlText w:val="o"/>
      <w:lvlJc w:val="left"/>
      <w:pPr>
        <w:ind w:left="1080" w:hanging="360"/>
      </w:pPr>
      <w:rPr>
        <w:rFonts w:ascii="Courier New" w:hAnsi="Courier New" w:cs="Courier New" w:hint="default"/>
      </w:rPr>
    </w:lvl>
    <w:lvl w:ilvl="2" w:tplc="1C0A0005" w:tentative="1">
      <w:start w:val="1"/>
      <w:numFmt w:val="bullet"/>
      <w:lvlText w:val=""/>
      <w:lvlJc w:val="left"/>
      <w:pPr>
        <w:ind w:left="1800" w:hanging="360"/>
      </w:pPr>
      <w:rPr>
        <w:rFonts w:ascii="Wingdings" w:hAnsi="Wingdings" w:hint="default"/>
      </w:rPr>
    </w:lvl>
    <w:lvl w:ilvl="3" w:tplc="1C0A0001" w:tentative="1">
      <w:start w:val="1"/>
      <w:numFmt w:val="bullet"/>
      <w:lvlText w:val=""/>
      <w:lvlJc w:val="left"/>
      <w:pPr>
        <w:ind w:left="2520" w:hanging="360"/>
      </w:pPr>
      <w:rPr>
        <w:rFonts w:ascii="Symbol" w:hAnsi="Symbol" w:hint="default"/>
      </w:rPr>
    </w:lvl>
    <w:lvl w:ilvl="4" w:tplc="1C0A0003" w:tentative="1">
      <w:start w:val="1"/>
      <w:numFmt w:val="bullet"/>
      <w:lvlText w:val="o"/>
      <w:lvlJc w:val="left"/>
      <w:pPr>
        <w:ind w:left="3240" w:hanging="360"/>
      </w:pPr>
      <w:rPr>
        <w:rFonts w:ascii="Courier New" w:hAnsi="Courier New" w:cs="Courier New" w:hint="default"/>
      </w:rPr>
    </w:lvl>
    <w:lvl w:ilvl="5" w:tplc="1C0A0005" w:tentative="1">
      <w:start w:val="1"/>
      <w:numFmt w:val="bullet"/>
      <w:lvlText w:val=""/>
      <w:lvlJc w:val="left"/>
      <w:pPr>
        <w:ind w:left="3960" w:hanging="360"/>
      </w:pPr>
      <w:rPr>
        <w:rFonts w:ascii="Wingdings" w:hAnsi="Wingdings" w:hint="default"/>
      </w:rPr>
    </w:lvl>
    <w:lvl w:ilvl="6" w:tplc="1C0A0001" w:tentative="1">
      <w:start w:val="1"/>
      <w:numFmt w:val="bullet"/>
      <w:lvlText w:val=""/>
      <w:lvlJc w:val="left"/>
      <w:pPr>
        <w:ind w:left="4680" w:hanging="360"/>
      </w:pPr>
      <w:rPr>
        <w:rFonts w:ascii="Symbol" w:hAnsi="Symbol" w:hint="default"/>
      </w:rPr>
    </w:lvl>
    <w:lvl w:ilvl="7" w:tplc="1C0A0003" w:tentative="1">
      <w:start w:val="1"/>
      <w:numFmt w:val="bullet"/>
      <w:lvlText w:val="o"/>
      <w:lvlJc w:val="left"/>
      <w:pPr>
        <w:ind w:left="5400" w:hanging="360"/>
      </w:pPr>
      <w:rPr>
        <w:rFonts w:ascii="Courier New" w:hAnsi="Courier New" w:cs="Courier New" w:hint="default"/>
      </w:rPr>
    </w:lvl>
    <w:lvl w:ilvl="8" w:tplc="1C0A0005" w:tentative="1">
      <w:start w:val="1"/>
      <w:numFmt w:val="bullet"/>
      <w:lvlText w:val=""/>
      <w:lvlJc w:val="left"/>
      <w:pPr>
        <w:ind w:left="6120" w:hanging="360"/>
      </w:pPr>
      <w:rPr>
        <w:rFonts w:ascii="Wingdings" w:hAnsi="Wingdings" w:hint="default"/>
      </w:rPr>
    </w:lvl>
  </w:abstractNum>
  <w:abstractNum w:abstractNumId="27">
    <w:nsid w:val="61C33140"/>
    <w:multiLevelType w:val="hybridMultilevel"/>
    <w:tmpl w:val="21145448"/>
    <w:lvl w:ilvl="0" w:tplc="1C0A000F">
      <w:start w:val="1"/>
      <w:numFmt w:val="decimal"/>
      <w:lvlText w:val="%1."/>
      <w:lvlJc w:val="left"/>
      <w:pPr>
        <w:ind w:left="720" w:hanging="360"/>
      </w:p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28">
    <w:nsid w:val="63447FE3"/>
    <w:multiLevelType w:val="hybridMultilevel"/>
    <w:tmpl w:val="78549ADC"/>
    <w:lvl w:ilvl="0" w:tplc="856638B8">
      <w:numFmt w:val="bullet"/>
      <w:lvlText w:val="-"/>
      <w:lvlJc w:val="left"/>
      <w:pPr>
        <w:ind w:left="2505" w:hanging="360"/>
      </w:pPr>
      <w:rPr>
        <w:rFonts w:ascii="Calibri" w:eastAsia="Times New Roman" w:hAnsi="Calibri" w:cs="Times New Roman"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abstractNum w:abstractNumId="29">
    <w:nsid w:val="65EE3677"/>
    <w:multiLevelType w:val="hybridMultilevel"/>
    <w:tmpl w:val="5CE67DE0"/>
    <w:lvl w:ilvl="0" w:tplc="1C0A0003">
      <w:start w:val="1"/>
      <w:numFmt w:val="bullet"/>
      <w:lvlText w:val="o"/>
      <w:lvlJc w:val="left"/>
      <w:pPr>
        <w:ind w:left="1428" w:hanging="360"/>
      </w:pPr>
      <w:rPr>
        <w:rFonts w:ascii="Courier New" w:hAnsi="Courier New" w:cs="Courier New" w:hint="default"/>
      </w:rPr>
    </w:lvl>
    <w:lvl w:ilvl="1" w:tplc="1C0A0003" w:tentative="1">
      <w:start w:val="1"/>
      <w:numFmt w:val="bullet"/>
      <w:lvlText w:val="o"/>
      <w:lvlJc w:val="left"/>
      <w:pPr>
        <w:ind w:left="2148" w:hanging="360"/>
      </w:pPr>
      <w:rPr>
        <w:rFonts w:ascii="Courier New" w:hAnsi="Courier New" w:cs="Courier New" w:hint="default"/>
      </w:rPr>
    </w:lvl>
    <w:lvl w:ilvl="2" w:tplc="1C0A0005" w:tentative="1">
      <w:start w:val="1"/>
      <w:numFmt w:val="bullet"/>
      <w:lvlText w:val=""/>
      <w:lvlJc w:val="left"/>
      <w:pPr>
        <w:ind w:left="2868" w:hanging="360"/>
      </w:pPr>
      <w:rPr>
        <w:rFonts w:ascii="Wingdings" w:hAnsi="Wingdings" w:hint="default"/>
      </w:rPr>
    </w:lvl>
    <w:lvl w:ilvl="3" w:tplc="1C0A0001" w:tentative="1">
      <w:start w:val="1"/>
      <w:numFmt w:val="bullet"/>
      <w:lvlText w:val=""/>
      <w:lvlJc w:val="left"/>
      <w:pPr>
        <w:ind w:left="3588" w:hanging="360"/>
      </w:pPr>
      <w:rPr>
        <w:rFonts w:ascii="Symbol" w:hAnsi="Symbol" w:hint="default"/>
      </w:rPr>
    </w:lvl>
    <w:lvl w:ilvl="4" w:tplc="1C0A0003" w:tentative="1">
      <w:start w:val="1"/>
      <w:numFmt w:val="bullet"/>
      <w:lvlText w:val="o"/>
      <w:lvlJc w:val="left"/>
      <w:pPr>
        <w:ind w:left="4308" w:hanging="360"/>
      </w:pPr>
      <w:rPr>
        <w:rFonts w:ascii="Courier New" w:hAnsi="Courier New" w:cs="Courier New" w:hint="default"/>
      </w:rPr>
    </w:lvl>
    <w:lvl w:ilvl="5" w:tplc="1C0A0005" w:tentative="1">
      <w:start w:val="1"/>
      <w:numFmt w:val="bullet"/>
      <w:lvlText w:val=""/>
      <w:lvlJc w:val="left"/>
      <w:pPr>
        <w:ind w:left="5028" w:hanging="360"/>
      </w:pPr>
      <w:rPr>
        <w:rFonts w:ascii="Wingdings" w:hAnsi="Wingdings" w:hint="default"/>
      </w:rPr>
    </w:lvl>
    <w:lvl w:ilvl="6" w:tplc="1C0A0001" w:tentative="1">
      <w:start w:val="1"/>
      <w:numFmt w:val="bullet"/>
      <w:lvlText w:val=""/>
      <w:lvlJc w:val="left"/>
      <w:pPr>
        <w:ind w:left="5748" w:hanging="360"/>
      </w:pPr>
      <w:rPr>
        <w:rFonts w:ascii="Symbol" w:hAnsi="Symbol" w:hint="default"/>
      </w:rPr>
    </w:lvl>
    <w:lvl w:ilvl="7" w:tplc="1C0A0003" w:tentative="1">
      <w:start w:val="1"/>
      <w:numFmt w:val="bullet"/>
      <w:lvlText w:val="o"/>
      <w:lvlJc w:val="left"/>
      <w:pPr>
        <w:ind w:left="6468" w:hanging="360"/>
      </w:pPr>
      <w:rPr>
        <w:rFonts w:ascii="Courier New" w:hAnsi="Courier New" w:cs="Courier New" w:hint="default"/>
      </w:rPr>
    </w:lvl>
    <w:lvl w:ilvl="8" w:tplc="1C0A0005" w:tentative="1">
      <w:start w:val="1"/>
      <w:numFmt w:val="bullet"/>
      <w:lvlText w:val=""/>
      <w:lvlJc w:val="left"/>
      <w:pPr>
        <w:ind w:left="7188" w:hanging="360"/>
      </w:pPr>
      <w:rPr>
        <w:rFonts w:ascii="Wingdings" w:hAnsi="Wingdings" w:hint="default"/>
      </w:rPr>
    </w:lvl>
  </w:abstractNum>
  <w:abstractNum w:abstractNumId="30">
    <w:nsid w:val="68A718FB"/>
    <w:multiLevelType w:val="hybridMultilevel"/>
    <w:tmpl w:val="20E4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DA4843"/>
    <w:multiLevelType w:val="hybridMultilevel"/>
    <w:tmpl w:val="D706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C7807BE"/>
    <w:multiLevelType w:val="hybridMultilevel"/>
    <w:tmpl w:val="4F76C95E"/>
    <w:lvl w:ilvl="0" w:tplc="0C0A0001">
      <w:start w:val="1"/>
      <w:numFmt w:val="bullet"/>
      <w:lvlText w:val=""/>
      <w:lvlJc w:val="left"/>
      <w:pPr>
        <w:ind w:left="2505" w:hanging="360"/>
      </w:pPr>
      <w:rPr>
        <w:rFonts w:ascii="Symbol" w:hAnsi="Symbol" w:hint="default"/>
      </w:rPr>
    </w:lvl>
    <w:lvl w:ilvl="1" w:tplc="0C0A0003" w:tentative="1">
      <w:start w:val="1"/>
      <w:numFmt w:val="bullet"/>
      <w:lvlText w:val="o"/>
      <w:lvlJc w:val="left"/>
      <w:pPr>
        <w:ind w:left="3225" w:hanging="360"/>
      </w:pPr>
      <w:rPr>
        <w:rFonts w:ascii="Courier New" w:hAnsi="Courier New" w:cs="Courier New" w:hint="default"/>
      </w:rPr>
    </w:lvl>
    <w:lvl w:ilvl="2" w:tplc="0C0A0005" w:tentative="1">
      <w:start w:val="1"/>
      <w:numFmt w:val="bullet"/>
      <w:lvlText w:val=""/>
      <w:lvlJc w:val="left"/>
      <w:pPr>
        <w:ind w:left="3945" w:hanging="360"/>
      </w:pPr>
      <w:rPr>
        <w:rFonts w:ascii="Wingdings" w:hAnsi="Wingdings" w:hint="default"/>
      </w:rPr>
    </w:lvl>
    <w:lvl w:ilvl="3" w:tplc="0C0A0001" w:tentative="1">
      <w:start w:val="1"/>
      <w:numFmt w:val="bullet"/>
      <w:lvlText w:val=""/>
      <w:lvlJc w:val="left"/>
      <w:pPr>
        <w:ind w:left="4665" w:hanging="360"/>
      </w:pPr>
      <w:rPr>
        <w:rFonts w:ascii="Symbol" w:hAnsi="Symbol" w:hint="default"/>
      </w:rPr>
    </w:lvl>
    <w:lvl w:ilvl="4" w:tplc="0C0A0003" w:tentative="1">
      <w:start w:val="1"/>
      <w:numFmt w:val="bullet"/>
      <w:lvlText w:val="o"/>
      <w:lvlJc w:val="left"/>
      <w:pPr>
        <w:ind w:left="5385" w:hanging="360"/>
      </w:pPr>
      <w:rPr>
        <w:rFonts w:ascii="Courier New" w:hAnsi="Courier New" w:cs="Courier New" w:hint="default"/>
      </w:rPr>
    </w:lvl>
    <w:lvl w:ilvl="5" w:tplc="0C0A0005" w:tentative="1">
      <w:start w:val="1"/>
      <w:numFmt w:val="bullet"/>
      <w:lvlText w:val=""/>
      <w:lvlJc w:val="left"/>
      <w:pPr>
        <w:ind w:left="6105" w:hanging="360"/>
      </w:pPr>
      <w:rPr>
        <w:rFonts w:ascii="Wingdings" w:hAnsi="Wingdings" w:hint="default"/>
      </w:rPr>
    </w:lvl>
    <w:lvl w:ilvl="6" w:tplc="0C0A0001" w:tentative="1">
      <w:start w:val="1"/>
      <w:numFmt w:val="bullet"/>
      <w:lvlText w:val=""/>
      <w:lvlJc w:val="left"/>
      <w:pPr>
        <w:ind w:left="6825" w:hanging="360"/>
      </w:pPr>
      <w:rPr>
        <w:rFonts w:ascii="Symbol" w:hAnsi="Symbol" w:hint="default"/>
      </w:rPr>
    </w:lvl>
    <w:lvl w:ilvl="7" w:tplc="0C0A0003" w:tentative="1">
      <w:start w:val="1"/>
      <w:numFmt w:val="bullet"/>
      <w:lvlText w:val="o"/>
      <w:lvlJc w:val="left"/>
      <w:pPr>
        <w:ind w:left="7545" w:hanging="360"/>
      </w:pPr>
      <w:rPr>
        <w:rFonts w:ascii="Courier New" w:hAnsi="Courier New" w:cs="Courier New" w:hint="default"/>
      </w:rPr>
    </w:lvl>
    <w:lvl w:ilvl="8" w:tplc="0C0A0005" w:tentative="1">
      <w:start w:val="1"/>
      <w:numFmt w:val="bullet"/>
      <w:lvlText w:val=""/>
      <w:lvlJc w:val="left"/>
      <w:pPr>
        <w:ind w:left="8265" w:hanging="360"/>
      </w:pPr>
      <w:rPr>
        <w:rFonts w:ascii="Wingdings" w:hAnsi="Wingdings" w:hint="default"/>
      </w:rPr>
    </w:lvl>
  </w:abstractNum>
  <w:abstractNum w:abstractNumId="33">
    <w:nsid w:val="70C21A80"/>
    <w:multiLevelType w:val="hybridMultilevel"/>
    <w:tmpl w:val="A0A8E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F76345"/>
    <w:multiLevelType w:val="hybridMultilevel"/>
    <w:tmpl w:val="15C6B91C"/>
    <w:lvl w:ilvl="0" w:tplc="1C0A000B">
      <w:start w:val="1"/>
      <w:numFmt w:val="bullet"/>
      <w:lvlText w:val=""/>
      <w:lvlJc w:val="left"/>
      <w:pPr>
        <w:ind w:left="1428" w:hanging="360"/>
      </w:pPr>
      <w:rPr>
        <w:rFonts w:ascii="Wingdings" w:hAnsi="Wingdings" w:hint="default"/>
      </w:rPr>
    </w:lvl>
    <w:lvl w:ilvl="1" w:tplc="1C0A0003">
      <w:start w:val="1"/>
      <w:numFmt w:val="decimal"/>
      <w:lvlText w:val="%2."/>
      <w:lvlJc w:val="left"/>
      <w:pPr>
        <w:tabs>
          <w:tab w:val="num" w:pos="1440"/>
        </w:tabs>
        <w:ind w:left="1440" w:hanging="360"/>
      </w:pPr>
    </w:lvl>
    <w:lvl w:ilvl="2" w:tplc="1C0A0005">
      <w:start w:val="1"/>
      <w:numFmt w:val="decimal"/>
      <w:lvlText w:val="%3."/>
      <w:lvlJc w:val="left"/>
      <w:pPr>
        <w:tabs>
          <w:tab w:val="num" w:pos="2160"/>
        </w:tabs>
        <w:ind w:left="2160" w:hanging="360"/>
      </w:pPr>
    </w:lvl>
    <w:lvl w:ilvl="3" w:tplc="1C0A0001">
      <w:start w:val="1"/>
      <w:numFmt w:val="decimal"/>
      <w:lvlText w:val="%4."/>
      <w:lvlJc w:val="left"/>
      <w:pPr>
        <w:tabs>
          <w:tab w:val="num" w:pos="2880"/>
        </w:tabs>
        <w:ind w:left="2880" w:hanging="360"/>
      </w:pPr>
    </w:lvl>
    <w:lvl w:ilvl="4" w:tplc="1C0A0003">
      <w:start w:val="1"/>
      <w:numFmt w:val="decimal"/>
      <w:lvlText w:val="%5."/>
      <w:lvlJc w:val="left"/>
      <w:pPr>
        <w:tabs>
          <w:tab w:val="num" w:pos="3600"/>
        </w:tabs>
        <w:ind w:left="3600" w:hanging="360"/>
      </w:pPr>
    </w:lvl>
    <w:lvl w:ilvl="5" w:tplc="1C0A0005">
      <w:start w:val="1"/>
      <w:numFmt w:val="decimal"/>
      <w:lvlText w:val="%6."/>
      <w:lvlJc w:val="left"/>
      <w:pPr>
        <w:tabs>
          <w:tab w:val="num" w:pos="4320"/>
        </w:tabs>
        <w:ind w:left="4320" w:hanging="360"/>
      </w:pPr>
    </w:lvl>
    <w:lvl w:ilvl="6" w:tplc="1C0A0001">
      <w:start w:val="1"/>
      <w:numFmt w:val="decimal"/>
      <w:lvlText w:val="%7."/>
      <w:lvlJc w:val="left"/>
      <w:pPr>
        <w:tabs>
          <w:tab w:val="num" w:pos="5040"/>
        </w:tabs>
        <w:ind w:left="5040" w:hanging="360"/>
      </w:pPr>
    </w:lvl>
    <w:lvl w:ilvl="7" w:tplc="1C0A0003">
      <w:start w:val="1"/>
      <w:numFmt w:val="decimal"/>
      <w:lvlText w:val="%8."/>
      <w:lvlJc w:val="left"/>
      <w:pPr>
        <w:tabs>
          <w:tab w:val="num" w:pos="5760"/>
        </w:tabs>
        <w:ind w:left="5760" w:hanging="360"/>
      </w:pPr>
    </w:lvl>
    <w:lvl w:ilvl="8" w:tplc="1C0A0005">
      <w:start w:val="1"/>
      <w:numFmt w:val="decimal"/>
      <w:lvlText w:val="%9."/>
      <w:lvlJc w:val="left"/>
      <w:pPr>
        <w:tabs>
          <w:tab w:val="num" w:pos="6480"/>
        </w:tabs>
        <w:ind w:left="6480" w:hanging="360"/>
      </w:pPr>
    </w:lvl>
  </w:abstractNum>
  <w:abstractNum w:abstractNumId="35">
    <w:nsid w:val="75A91948"/>
    <w:multiLevelType w:val="hybridMultilevel"/>
    <w:tmpl w:val="244E50D0"/>
    <w:lvl w:ilvl="0" w:tplc="1C0A0001">
      <w:start w:val="1"/>
      <w:numFmt w:val="bullet"/>
      <w:lvlText w:val=""/>
      <w:lvlJc w:val="left"/>
      <w:pPr>
        <w:ind w:left="2505" w:hanging="360"/>
      </w:pPr>
      <w:rPr>
        <w:rFonts w:ascii="Symbol" w:hAnsi="Symbol" w:hint="default"/>
      </w:rPr>
    </w:lvl>
    <w:lvl w:ilvl="1" w:tplc="1C0A0003" w:tentative="1">
      <w:start w:val="1"/>
      <w:numFmt w:val="bullet"/>
      <w:lvlText w:val="o"/>
      <w:lvlJc w:val="left"/>
      <w:pPr>
        <w:ind w:left="3225" w:hanging="360"/>
      </w:pPr>
      <w:rPr>
        <w:rFonts w:ascii="Courier New" w:hAnsi="Courier New" w:cs="Courier New" w:hint="default"/>
      </w:rPr>
    </w:lvl>
    <w:lvl w:ilvl="2" w:tplc="1C0A0005" w:tentative="1">
      <w:start w:val="1"/>
      <w:numFmt w:val="bullet"/>
      <w:lvlText w:val=""/>
      <w:lvlJc w:val="left"/>
      <w:pPr>
        <w:ind w:left="3945" w:hanging="360"/>
      </w:pPr>
      <w:rPr>
        <w:rFonts w:ascii="Wingdings" w:hAnsi="Wingdings" w:hint="default"/>
      </w:rPr>
    </w:lvl>
    <w:lvl w:ilvl="3" w:tplc="1C0A0001" w:tentative="1">
      <w:start w:val="1"/>
      <w:numFmt w:val="bullet"/>
      <w:lvlText w:val=""/>
      <w:lvlJc w:val="left"/>
      <w:pPr>
        <w:ind w:left="4665" w:hanging="360"/>
      </w:pPr>
      <w:rPr>
        <w:rFonts w:ascii="Symbol" w:hAnsi="Symbol" w:hint="default"/>
      </w:rPr>
    </w:lvl>
    <w:lvl w:ilvl="4" w:tplc="1C0A0003" w:tentative="1">
      <w:start w:val="1"/>
      <w:numFmt w:val="bullet"/>
      <w:lvlText w:val="o"/>
      <w:lvlJc w:val="left"/>
      <w:pPr>
        <w:ind w:left="5385" w:hanging="360"/>
      </w:pPr>
      <w:rPr>
        <w:rFonts w:ascii="Courier New" w:hAnsi="Courier New" w:cs="Courier New" w:hint="default"/>
      </w:rPr>
    </w:lvl>
    <w:lvl w:ilvl="5" w:tplc="1C0A0005" w:tentative="1">
      <w:start w:val="1"/>
      <w:numFmt w:val="bullet"/>
      <w:lvlText w:val=""/>
      <w:lvlJc w:val="left"/>
      <w:pPr>
        <w:ind w:left="6105" w:hanging="360"/>
      </w:pPr>
      <w:rPr>
        <w:rFonts w:ascii="Wingdings" w:hAnsi="Wingdings" w:hint="default"/>
      </w:rPr>
    </w:lvl>
    <w:lvl w:ilvl="6" w:tplc="1C0A0001" w:tentative="1">
      <w:start w:val="1"/>
      <w:numFmt w:val="bullet"/>
      <w:lvlText w:val=""/>
      <w:lvlJc w:val="left"/>
      <w:pPr>
        <w:ind w:left="6825" w:hanging="360"/>
      </w:pPr>
      <w:rPr>
        <w:rFonts w:ascii="Symbol" w:hAnsi="Symbol" w:hint="default"/>
      </w:rPr>
    </w:lvl>
    <w:lvl w:ilvl="7" w:tplc="1C0A0003" w:tentative="1">
      <w:start w:val="1"/>
      <w:numFmt w:val="bullet"/>
      <w:lvlText w:val="o"/>
      <w:lvlJc w:val="left"/>
      <w:pPr>
        <w:ind w:left="7545" w:hanging="360"/>
      </w:pPr>
      <w:rPr>
        <w:rFonts w:ascii="Courier New" w:hAnsi="Courier New" w:cs="Courier New" w:hint="default"/>
      </w:rPr>
    </w:lvl>
    <w:lvl w:ilvl="8" w:tplc="1C0A0005" w:tentative="1">
      <w:start w:val="1"/>
      <w:numFmt w:val="bullet"/>
      <w:lvlText w:val=""/>
      <w:lvlJc w:val="left"/>
      <w:pPr>
        <w:ind w:left="8265" w:hanging="360"/>
      </w:pPr>
      <w:rPr>
        <w:rFonts w:ascii="Wingdings" w:hAnsi="Wingdings" w:hint="default"/>
      </w:rPr>
    </w:lvl>
  </w:abstractNum>
  <w:num w:numId="1">
    <w:abstractNumId w:val="9"/>
  </w:num>
  <w:num w:numId="2">
    <w:abstractNumId w:val="26"/>
  </w:num>
  <w:num w:numId="3">
    <w:abstractNumId w:val="28"/>
  </w:num>
  <w:num w:numId="4">
    <w:abstractNumId w:val="31"/>
  </w:num>
  <w:num w:numId="5">
    <w:abstractNumId w:val="10"/>
  </w:num>
  <w:num w:numId="6">
    <w:abstractNumId w:val="16"/>
  </w:num>
  <w:num w:numId="7">
    <w:abstractNumId w:val="25"/>
  </w:num>
  <w:num w:numId="8">
    <w:abstractNumId w:val="14"/>
  </w:num>
  <w:num w:numId="9">
    <w:abstractNumId w:val="24"/>
  </w:num>
  <w:num w:numId="10">
    <w:abstractNumId w:val="33"/>
  </w:num>
  <w:num w:numId="11">
    <w:abstractNumId w:val="3"/>
  </w:num>
  <w:num w:numId="12">
    <w:abstractNumId w:val="2"/>
  </w:num>
  <w:num w:numId="13">
    <w:abstractNumId w:val="13"/>
  </w:num>
  <w:num w:numId="14">
    <w:abstractNumId w:val="6"/>
  </w:num>
  <w:num w:numId="15">
    <w:abstractNumId w:val="17"/>
  </w:num>
  <w:num w:numId="16">
    <w:abstractNumId w:val="32"/>
  </w:num>
  <w:num w:numId="17">
    <w:abstractNumId w:val="35"/>
  </w:num>
  <w:num w:numId="18">
    <w:abstractNumId w:val="5"/>
  </w:num>
  <w:num w:numId="19">
    <w:abstractNumId w:val="1"/>
  </w:num>
  <w:num w:numId="20">
    <w:abstractNumId w:val="18"/>
  </w:num>
  <w:num w:numId="21">
    <w:abstractNumId w:val="11"/>
  </w:num>
  <w:num w:numId="22">
    <w:abstractNumId w:val="20"/>
  </w:num>
  <w:num w:numId="23">
    <w:abstractNumId w:val="7"/>
  </w:num>
  <w:num w:numId="24">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9"/>
  </w:num>
  <w:num w:numId="27">
    <w:abstractNumId w:val="30"/>
  </w:num>
  <w:num w:numId="28">
    <w:abstractNumId w:val="0"/>
  </w:num>
  <w:num w:numId="29">
    <w:abstractNumId w:val="22"/>
  </w:num>
  <w:num w:numId="30">
    <w:abstractNumId w:val="12"/>
  </w:num>
  <w:num w:numId="31">
    <w:abstractNumId w:val="15"/>
  </w:num>
  <w:num w:numId="32">
    <w:abstractNumId w:val="4"/>
  </w:num>
  <w:num w:numId="33">
    <w:abstractNumId w:val="19"/>
  </w:num>
  <w:num w:numId="34">
    <w:abstractNumId w:val="27"/>
  </w:num>
  <w:num w:numId="35">
    <w:abstractNumId w:val="23"/>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0322B"/>
    <w:rsid w:val="00002252"/>
    <w:rsid w:val="00021482"/>
    <w:rsid w:val="00047AB4"/>
    <w:rsid w:val="0005015A"/>
    <w:rsid w:val="000538F2"/>
    <w:rsid w:val="00075D55"/>
    <w:rsid w:val="00090081"/>
    <w:rsid w:val="0009502E"/>
    <w:rsid w:val="000A3F1E"/>
    <w:rsid w:val="000A420C"/>
    <w:rsid w:val="000B3BB2"/>
    <w:rsid w:val="000C0078"/>
    <w:rsid w:val="000C051F"/>
    <w:rsid w:val="000C514D"/>
    <w:rsid w:val="000C5A8C"/>
    <w:rsid w:val="000D7626"/>
    <w:rsid w:val="000F2F6D"/>
    <w:rsid w:val="0011237F"/>
    <w:rsid w:val="0017560E"/>
    <w:rsid w:val="001A24FA"/>
    <w:rsid w:val="001A6375"/>
    <w:rsid w:val="001B5646"/>
    <w:rsid w:val="001C5871"/>
    <w:rsid w:val="00200236"/>
    <w:rsid w:val="00205736"/>
    <w:rsid w:val="00205E5A"/>
    <w:rsid w:val="00235ACF"/>
    <w:rsid w:val="0024172C"/>
    <w:rsid w:val="00257540"/>
    <w:rsid w:val="00266C57"/>
    <w:rsid w:val="00286424"/>
    <w:rsid w:val="00286E3F"/>
    <w:rsid w:val="002A31D7"/>
    <w:rsid w:val="002A6D39"/>
    <w:rsid w:val="002B18BE"/>
    <w:rsid w:val="002B5740"/>
    <w:rsid w:val="002B7C6B"/>
    <w:rsid w:val="002C0A57"/>
    <w:rsid w:val="002F21B6"/>
    <w:rsid w:val="002F4298"/>
    <w:rsid w:val="00334ADF"/>
    <w:rsid w:val="00341178"/>
    <w:rsid w:val="003444DF"/>
    <w:rsid w:val="003473F3"/>
    <w:rsid w:val="00367DA2"/>
    <w:rsid w:val="003718D3"/>
    <w:rsid w:val="003A6AB5"/>
    <w:rsid w:val="003B1105"/>
    <w:rsid w:val="003C38B1"/>
    <w:rsid w:val="003E5A15"/>
    <w:rsid w:val="003F0212"/>
    <w:rsid w:val="003F4221"/>
    <w:rsid w:val="00400DC9"/>
    <w:rsid w:val="0041590C"/>
    <w:rsid w:val="004233B2"/>
    <w:rsid w:val="00424592"/>
    <w:rsid w:val="0042483C"/>
    <w:rsid w:val="00433A24"/>
    <w:rsid w:val="00471AAC"/>
    <w:rsid w:val="00482A48"/>
    <w:rsid w:val="00490E9F"/>
    <w:rsid w:val="00495688"/>
    <w:rsid w:val="004A4B7D"/>
    <w:rsid w:val="004B10AF"/>
    <w:rsid w:val="004B173E"/>
    <w:rsid w:val="004E602A"/>
    <w:rsid w:val="00521131"/>
    <w:rsid w:val="00536635"/>
    <w:rsid w:val="00553673"/>
    <w:rsid w:val="005574F9"/>
    <w:rsid w:val="00562817"/>
    <w:rsid w:val="00596BC9"/>
    <w:rsid w:val="005A5753"/>
    <w:rsid w:val="005C2BC9"/>
    <w:rsid w:val="005C38FC"/>
    <w:rsid w:val="005C6C83"/>
    <w:rsid w:val="005E3719"/>
    <w:rsid w:val="005E386C"/>
    <w:rsid w:val="005E40E1"/>
    <w:rsid w:val="005F2284"/>
    <w:rsid w:val="005F3C16"/>
    <w:rsid w:val="005F5102"/>
    <w:rsid w:val="0060322B"/>
    <w:rsid w:val="006203DD"/>
    <w:rsid w:val="006227DA"/>
    <w:rsid w:val="006321F7"/>
    <w:rsid w:val="0066438D"/>
    <w:rsid w:val="006875C9"/>
    <w:rsid w:val="0069270F"/>
    <w:rsid w:val="006A2983"/>
    <w:rsid w:val="006C1364"/>
    <w:rsid w:val="006C159E"/>
    <w:rsid w:val="006F2F4F"/>
    <w:rsid w:val="00702547"/>
    <w:rsid w:val="00706130"/>
    <w:rsid w:val="007154FA"/>
    <w:rsid w:val="00720124"/>
    <w:rsid w:val="0072691A"/>
    <w:rsid w:val="007504B0"/>
    <w:rsid w:val="00762788"/>
    <w:rsid w:val="0077371B"/>
    <w:rsid w:val="0077782F"/>
    <w:rsid w:val="00784273"/>
    <w:rsid w:val="00784A66"/>
    <w:rsid w:val="007A10DA"/>
    <w:rsid w:val="007B15EE"/>
    <w:rsid w:val="007C3EFA"/>
    <w:rsid w:val="007C6E4F"/>
    <w:rsid w:val="007D3661"/>
    <w:rsid w:val="007D67C7"/>
    <w:rsid w:val="007D6B8F"/>
    <w:rsid w:val="007F428E"/>
    <w:rsid w:val="007F7684"/>
    <w:rsid w:val="00812B82"/>
    <w:rsid w:val="00833D19"/>
    <w:rsid w:val="00836B95"/>
    <w:rsid w:val="008502D1"/>
    <w:rsid w:val="00852349"/>
    <w:rsid w:val="0085719B"/>
    <w:rsid w:val="008666B4"/>
    <w:rsid w:val="00877463"/>
    <w:rsid w:val="008A5AD5"/>
    <w:rsid w:val="008B1055"/>
    <w:rsid w:val="008C231D"/>
    <w:rsid w:val="008C303E"/>
    <w:rsid w:val="00953C95"/>
    <w:rsid w:val="00953F92"/>
    <w:rsid w:val="009573F5"/>
    <w:rsid w:val="00963642"/>
    <w:rsid w:val="00974442"/>
    <w:rsid w:val="0098251F"/>
    <w:rsid w:val="00984DAF"/>
    <w:rsid w:val="00990E0C"/>
    <w:rsid w:val="00997F53"/>
    <w:rsid w:val="009A3258"/>
    <w:rsid w:val="009A5853"/>
    <w:rsid w:val="009D0573"/>
    <w:rsid w:val="009D4E77"/>
    <w:rsid w:val="009D63E2"/>
    <w:rsid w:val="009E66B8"/>
    <w:rsid w:val="00A03AAF"/>
    <w:rsid w:val="00A05ED9"/>
    <w:rsid w:val="00A2739E"/>
    <w:rsid w:val="00A305DC"/>
    <w:rsid w:val="00A473FD"/>
    <w:rsid w:val="00A54F49"/>
    <w:rsid w:val="00A577D9"/>
    <w:rsid w:val="00A57C23"/>
    <w:rsid w:val="00A611AE"/>
    <w:rsid w:val="00A61716"/>
    <w:rsid w:val="00A727F1"/>
    <w:rsid w:val="00A87736"/>
    <w:rsid w:val="00A9698C"/>
    <w:rsid w:val="00A96F22"/>
    <w:rsid w:val="00AA1463"/>
    <w:rsid w:val="00AA22B0"/>
    <w:rsid w:val="00AC0B17"/>
    <w:rsid w:val="00AC133D"/>
    <w:rsid w:val="00AD75A0"/>
    <w:rsid w:val="00AE3F38"/>
    <w:rsid w:val="00B05D81"/>
    <w:rsid w:val="00B06FE8"/>
    <w:rsid w:val="00B11B0B"/>
    <w:rsid w:val="00B16B5D"/>
    <w:rsid w:val="00B17337"/>
    <w:rsid w:val="00B32566"/>
    <w:rsid w:val="00B6240C"/>
    <w:rsid w:val="00B67C8A"/>
    <w:rsid w:val="00B74944"/>
    <w:rsid w:val="00B762D5"/>
    <w:rsid w:val="00B83E3B"/>
    <w:rsid w:val="00B86AB2"/>
    <w:rsid w:val="00B9676E"/>
    <w:rsid w:val="00BA0DC3"/>
    <w:rsid w:val="00BD54D5"/>
    <w:rsid w:val="00BD63F6"/>
    <w:rsid w:val="00BE2B43"/>
    <w:rsid w:val="00BE7D65"/>
    <w:rsid w:val="00BF2259"/>
    <w:rsid w:val="00C14D20"/>
    <w:rsid w:val="00C37613"/>
    <w:rsid w:val="00C6735A"/>
    <w:rsid w:val="00C87C88"/>
    <w:rsid w:val="00C94102"/>
    <w:rsid w:val="00CA6921"/>
    <w:rsid w:val="00CD4CD4"/>
    <w:rsid w:val="00CF51A8"/>
    <w:rsid w:val="00CF6A0F"/>
    <w:rsid w:val="00D104BC"/>
    <w:rsid w:val="00D1756B"/>
    <w:rsid w:val="00D24549"/>
    <w:rsid w:val="00D264F3"/>
    <w:rsid w:val="00D26C9A"/>
    <w:rsid w:val="00D32AFE"/>
    <w:rsid w:val="00D34E2E"/>
    <w:rsid w:val="00D6155D"/>
    <w:rsid w:val="00D64EDE"/>
    <w:rsid w:val="00D96998"/>
    <w:rsid w:val="00DA1CD4"/>
    <w:rsid w:val="00DA2D70"/>
    <w:rsid w:val="00DA7BDB"/>
    <w:rsid w:val="00DA7E35"/>
    <w:rsid w:val="00DC1A4A"/>
    <w:rsid w:val="00DE19FA"/>
    <w:rsid w:val="00DE25EF"/>
    <w:rsid w:val="00E042D2"/>
    <w:rsid w:val="00E534AF"/>
    <w:rsid w:val="00E60EF0"/>
    <w:rsid w:val="00E6677F"/>
    <w:rsid w:val="00E71A40"/>
    <w:rsid w:val="00E87A0C"/>
    <w:rsid w:val="00E923B3"/>
    <w:rsid w:val="00EA186F"/>
    <w:rsid w:val="00EB19F1"/>
    <w:rsid w:val="00ED0A11"/>
    <w:rsid w:val="00EE7D26"/>
    <w:rsid w:val="00F279D8"/>
    <w:rsid w:val="00F30F8B"/>
    <w:rsid w:val="00F62F87"/>
    <w:rsid w:val="00F71EE7"/>
    <w:rsid w:val="00FA1232"/>
    <w:rsid w:val="00FD06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B6D8C89-40E3-4470-8C6F-0887B42DC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7F53"/>
    <w:rPr>
      <w:rFonts w:ascii="Times New Roman" w:hAnsi="Times New Roman"/>
      <w:sz w:val="24"/>
      <w:lang w:val="es-DO"/>
    </w:rPr>
  </w:style>
  <w:style w:type="paragraph" w:styleId="Heading1">
    <w:name w:val="heading 1"/>
    <w:basedOn w:val="Normal"/>
    <w:next w:val="Normal"/>
    <w:link w:val="Heading1Char"/>
    <w:uiPriority w:val="9"/>
    <w:qFormat/>
    <w:rsid w:val="00FD0670"/>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997F53"/>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7F53"/>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rafodelista1">
    <w:name w:val="Párrafo de lista1"/>
    <w:basedOn w:val="Normal"/>
    <w:uiPriority w:val="34"/>
    <w:qFormat/>
    <w:rsid w:val="0060322B"/>
    <w:pPr>
      <w:spacing w:before="200" w:after="200" w:line="276" w:lineRule="auto"/>
      <w:ind w:left="720"/>
      <w:contextualSpacing/>
    </w:pPr>
    <w:rPr>
      <w:rFonts w:ascii="Calibri" w:eastAsia="Times New Roman" w:hAnsi="Calibri" w:cs="Times New Roman"/>
      <w:sz w:val="20"/>
      <w:szCs w:val="20"/>
      <w:lang w:val="es-ES_tradnl" w:bidi="en-US"/>
    </w:rPr>
  </w:style>
  <w:style w:type="character" w:customStyle="1" w:styleId="Heading2Char">
    <w:name w:val="Heading 2 Char"/>
    <w:basedOn w:val="DefaultParagraphFont"/>
    <w:link w:val="Heading2"/>
    <w:uiPriority w:val="9"/>
    <w:rsid w:val="00997F5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97F53"/>
    <w:rPr>
      <w:rFonts w:ascii="Times New Roman" w:eastAsiaTheme="majorEastAsia" w:hAnsi="Times New Roman" w:cstheme="majorBidi"/>
      <w:b/>
      <w:sz w:val="24"/>
      <w:szCs w:val="24"/>
    </w:rPr>
  </w:style>
  <w:style w:type="paragraph" w:styleId="ListParagraph">
    <w:name w:val="List Paragraph"/>
    <w:basedOn w:val="Normal"/>
    <w:uiPriority w:val="34"/>
    <w:qFormat/>
    <w:rsid w:val="00997F53"/>
    <w:pPr>
      <w:ind w:left="720"/>
      <w:contextualSpacing/>
    </w:pPr>
  </w:style>
  <w:style w:type="character" w:customStyle="1" w:styleId="Heading1Char">
    <w:name w:val="Heading 1 Char"/>
    <w:basedOn w:val="DefaultParagraphFont"/>
    <w:link w:val="Heading1"/>
    <w:uiPriority w:val="9"/>
    <w:rsid w:val="00FD0670"/>
    <w:rPr>
      <w:rFonts w:ascii="Times New Roman" w:eastAsiaTheme="majorEastAsia" w:hAnsi="Times New Roman" w:cstheme="majorBidi"/>
      <w:b/>
      <w:bCs/>
      <w:sz w:val="32"/>
      <w:szCs w:val="28"/>
    </w:rPr>
  </w:style>
  <w:style w:type="character" w:styleId="Hyperlink">
    <w:name w:val="Hyperlink"/>
    <w:basedOn w:val="DefaultParagraphFont"/>
    <w:uiPriority w:val="99"/>
    <w:unhideWhenUsed/>
    <w:rsid w:val="00B16B5D"/>
    <w:rPr>
      <w:color w:val="0000FF"/>
      <w:u w:val="single"/>
    </w:rPr>
  </w:style>
  <w:style w:type="table" w:styleId="TableGrid">
    <w:name w:val="Table Grid"/>
    <w:basedOn w:val="TableNormal"/>
    <w:uiPriority w:val="59"/>
    <w:rsid w:val="004B17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7D6B8F"/>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E40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40E1"/>
    <w:rPr>
      <w:rFonts w:ascii="Segoe UI" w:hAnsi="Segoe UI" w:cs="Segoe UI"/>
      <w:sz w:val="18"/>
      <w:szCs w:val="18"/>
      <w:lang w:val="es-DO"/>
    </w:rPr>
  </w:style>
  <w:style w:type="paragraph" w:styleId="Header">
    <w:name w:val="header"/>
    <w:basedOn w:val="Normal"/>
    <w:link w:val="HeaderChar"/>
    <w:uiPriority w:val="99"/>
    <w:unhideWhenUsed/>
    <w:rsid w:val="006A29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2983"/>
    <w:rPr>
      <w:rFonts w:ascii="Times New Roman" w:hAnsi="Times New Roman"/>
      <w:sz w:val="24"/>
      <w:lang w:val="es-DO"/>
    </w:rPr>
  </w:style>
  <w:style w:type="paragraph" w:styleId="Footer">
    <w:name w:val="footer"/>
    <w:basedOn w:val="Normal"/>
    <w:link w:val="FooterChar"/>
    <w:uiPriority w:val="99"/>
    <w:unhideWhenUsed/>
    <w:rsid w:val="006A29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2983"/>
    <w:rPr>
      <w:rFonts w:ascii="Times New Roman" w:hAnsi="Times New Roman"/>
      <w:sz w:val="24"/>
      <w:lang w:val="es-DO"/>
    </w:rPr>
  </w:style>
  <w:style w:type="paragraph" w:styleId="TOCHeading">
    <w:name w:val="TOC Heading"/>
    <w:basedOn w:val="Heading1"/>
    <w:next w:val="Normal"/>
    <w:uiPriority w:val="39"/>
    <w:unhideWhenUsed/>
    <w:qFormat/>
    <w:rsid w:val="00BD54D5"/>
    <w:pPr>
      <w:spacing w:before="240"/>
      <w:outlineLvl w:val="9"/>
    </w:pPr>
    <w:rPr>
      <w:rFonts w:asciiTheme="majorHAnsi" w:hAnsiTheme="majorHAnsi"/>
      <w:b w:val="0"/>
      <w:bCs w:val="0"/>
      <w:color w:val="2E74B5" w:themeColor="accent1" w:themeShade="BF"/>
      <w:szCs w:val="32"/>
      <w:lang w:val="en-US"/>
    </w:rPr>
  </w:style>
  <w:style w:type="paragraph" w:styleId="TOC1">
    <w:name w:val="toc 1"/>
    <w:basedOn w:val="Normal"/>
    <w:next w:val="Normal"/>
    <w:autoRedefine/>
    <w:uiPriority w:val="39"/>
    <w:unhideWhenUsed/>
    <w:rsid w:val="00BD54D5"/>
    <w:pPr>
      <w:spacing w:after="100"/>
    </w:pPr>
  </w:style>
  <w:style w:type="paragraph" w:styleId="TOC2">
    <w:name w:val="toc 2"/>
    <w:basedOn w:val="Normal"/>
    <w:next w:val="Normal"/>
    <w:autoRedefine/>
    <w:uiPriority w:val="39"/>
    <w:unhideWhenUsed/>
    <w:rsid w:val="00BD54D5"/>
    <w:pPr>
      <w:spacing w:after="100"/>
      <w:ind w:left="240"/>
    </w:pPr>
  </w:style>
  <w:style w:type="paragraph" w:styleId="TOC3">
    <w:name w:val="toc 3"/>
    <w:basedOn w:val="Normal"/>
    <w:next w:val="Normal"/>
    <w:autoRedefine/>
    <w:uiPriority w:val="39"/>
    <w:unhideWhenUsed/>
    <w:rsid w:val="00BD54D5"/>
    <w:pPr>
      <w:spacing w:after="100"/>
      <w:ind w:left="480"/>
    </w:pPr>
  </w:style>
  <w:style w:type="paragraph" w:customStyle="1" w:styleId="HeaderOdd">
    <w:name w:val="Header Odd"/>
    <w:basedOn w:val="NoSpacing"/>
    <w:qFormat/>
    <w:rsid w:val="004B10AF"/>
    <w:pPr>
      <w:pBdr>
        <w:bottom w:val="single" w:sz="4" w:space="1" w:color="5B9BD5" w:themeColor="accent1"/>
      </w:pBdr>
      <w:jc w:val="right"/>
    </w:pPr>
    <w:rPr>
      <w:rFonts w:asciiTheme="minorHAnsi" w:eastAsiaTheme="minorEastAsia" w:hAnsiTheme="minorHAnsi"/>
      <w:b/>
      <w:bCs/>
      <w:color w:val="44546A" w:themeColor="text2"/>
      <w:sz w:val="20"/>
      <w:szCs w:val="23"/>
      <w:lang w:val="es-ES" w:eastAsia="fr-FR"/>
    </w:rPr>
  </w:style>
  <w:style w:type="paragraph" w:styleId="NoSpacing">
    <w:name w:val="No Spacing"/>
    <w:uiPriority w:val="1"/>
    <w:qFormat/>
    <w:rsid w:val="004B10AF"/>
    <w:pPr>
      <w:spacing w:after="0" w:line="240" w:lineRule="auto"/>
    </w:pPr>
    <w:rPr>
      <w:rFonts w:ascii="Times New Roman" w:hAnsi="Times New Roman"/>
      <w:sz w:val="24"/>
      <w:lang w:val="es-D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9624">
      <w:bodyDiv w:val="1"/>
      <w:marLeft w:val="0"/>
      <w:marRight w:val="0"/>
      <w:marTop w:val="0"/>
      <w:marBottom w:val="0"/>
      <w:divBdr>
        <w:top w:val="none" w:sz="0" w:space="0" w:color="auto"/>
        <w:left w:val="none" w:sz="0" w:space="0" w:color="auto"/>
        <w:bottom w:val="none" w:sz="0" w:space="0" w:color="auto"/>
        <w:right w:val="none" w:sz="0" w:space="0" w:color="auto"/>
      </w:divBdr>
    </w:div>
    <w:div w:id="140854880">
      <w:bodyDiv w:val="1"/>
      <w:marLeft w:val="0"/>
      <w:marRight w:val="0"/>
      <w:marTop w:val="0"/>
      <w:marBottom w:val="0"/>
      <w:divBdr>
        <w:top w:val="none" w:sz="0" w:space="0" w:color="auto"/>
        <w:left w:val="none" w:sz="0" w:space="0" w:color="auto"/>
        <w:bottom w:val="none" w:sz="0" w:space="0" w:color="auto"/>
        <w:right w:val="none" w:sz="0" w:space="0" w:color="auto"/>
      </w:divBdr>
    </w:div>
    <w:div w:id="218833556">
      <w:bodyDiv w:val="1"/>
      <w:marLeft w:val="0"/>
      <w:marRight w:val="0"/>
      <w:marTop w:val="0"/>
      <w:marBottom w:val="0"/>
      <w:divBdr>
        <w:top w:val="none" w:sz="0" w:space="0" w:color="auto"/>
        <w:left w:val="none" w:sz="0" w:space="0" w:color="auto"/>
        <w:bottom w:val="none" w:sz="0" w:space="0" w:color="auto"/>
        <w:right w:val="none" w:sz="0" w:space="0" w:color="auto"/>
      </w:divBdr>
    </w:div>
    <w:div w:id="303200741">
      <w:bodyDiv w:val="1"/>
      <w:marLeft w:val="0"/>
      <w:marRight w:val="0"/>
      <w:marTop w:val="0"/>
      <w:marBottom w:val="0"/>
      <w:divBdr>
        <w:top w:val="none" w:sz="0" w:space="0" w:color="auto"/>
        <w:left w:val="none" w:sz="0" w:space="0" w:color="auto"/>
        <w:bottom w:val="none" w:sz="0" w:space="0" w:color="auto"/>
        <w:right w:val="none" w:sz="0" w:space="0" w:color="auto"/>
      </w:divBdr>
    </w:div>
    <w:div w:id="304744601">
      <w:bodyDiv w:val="1"/>
      <w:marLeft w:val="0"/>
      <w:marRight w:val="0"/>
      <w:marTop w:val="0"/>
      <w:marBottom w:val="0"/>
      <w:divBdr>
        <w:top w:val="none" w:sz="0" w:space="0" w:color="auto"/>
        <w:left w:val="none" w:sz="0" w:space="0" w:color="auto"/>
        <w:bottom w:val="none" w:sz="0" w:space="0" w:color="auto"/>
        <w:right w:val="none" w:sz="0" w:space="0" w:color="auto"/>
      </w:divBdr>
    </w:div>
    <w:div w:id="351341837">
      <w:bodyDiv w:val="1"/>
      <w:marLeft w:val="0"/>
      <w:marRight w:val="0"/>
      <w:marTop w:val="0"/>
      <w:marBottom w:val="0"/>
      <w:divBdr>
        <w:top w:val="none" w:sz="0" w:space="0" w:color="auto"/>
        <w:left w:val="none" w:sz="0" w:space="0" w:color="auto"/>
        <w:bottom w:val="none" w:sz="0" w:space="0" w:color="auto"/>
        <w:right w:val="none" w:sz="0" w:space="0" w:color="auto"/>
      </w:divBdr>
    </w:div>
    <w:div w:id="357584317">
      <w:bodyDiv w:val="1"/>
      <w:marLeft w:val="0"/>
      <w:marRight w:val="0"/>
      <w:marTop w:val="0"/>
      <w:marBottom w:val="0"/>
      <w:divBdr>
        <w:top w:val="none" w:sz="0" w:space="0" w:color="auto"/>
        <w:left w:val="none" w:sz="0" w:space="0" w:color="auto"/>
        <w:bottom w:val="none" w:sz="0" w:space="0" w:color="auto"/>
        <w:right w:val="none" w:sz="0" w:space="0" w:color="auto"/>
      </w:divBdr>
    </w:div>
    <w:div w:id="434909336">
      <w:bodyDiv w:val="1"/>
      <w:marLeft w:val="0"/>
      <w:marRight w:val="0"/>
      <w:marTop w:val="0"/>
      <w:marBottom w:val="0"/>
      <w:divBdr>
        <w:top w:val="none" w:sz="0" w:space="0" w:color="auto"/>
        <w:left w:val="none" w:sz="0" w:space="0" w:color="auto"/>
        <w:bottom w:val="none" w:sz="0" w:space="0" w:color="auto"/>
        <w:right w:val="none" w:sz="0" w:space="0" w:color="auto"/>
      </w:divBdr>
    </w:div>
    <w:div w:id="477265367">
      <w:bodyDiv w:val="1"/>
      <w:marLeft w:val="0"/>
      <w:marRight w:val="0"/>
      <w:marTop w:val="0"/>
      <w:marBottom w:val="0"/>
      <w:divBdr>
        <w:top w:val="none" w:sz="0" w:space="0" w:color="auto"/>
        <w:left w:val="none" w:sz="0" w:space="0" w:color="auto"/>
        <w:bottom w:val="none" w:sz="0" w:space="0" w:color="auto"/>
        <w:right w:val="none" w:sz="0" w:space="0" w:color="auto"/>
      </w:divBdr>
    </w:div>
    <w:div w:id="500243479">
      <w:bodyDiv w:val="1"/>
      <w:marLeft w:val="0"/>
      <w:marRight w:val="0"/>
      <w:marTop w:val="0"/>
      <w:marBottom w:val="0"/>
      <w:divBdr>
        <w:top w:val="none" w:sz="0" w:space="0" w:color="auto"/>
        <w:left w:val="none" w:sz="0" w:space="0" w:color="auto"/>
        <w:bottom w:val="none" w:sz="0" w:space="0" w:color="auto"/>
        <w:right w:val="none" w:sz="0" w:space="0" w:color="auto"/>
      </w:divBdr>
    </w:div>
    <w:div w:id="503517369">
      <w:bodyDiv w:val="1"/>
      <w:marLeft w:val="0"/>
      <w:marRight w:val="0"/>
      <w:marTop w:val="0"/>
      <w:marBottom w:val="0"/>
      <w:divBdr>
        <w:top w:val="none" w:sz="0" w:space="0" w:color="auto"/>
        <w:left w:val="none" w:sz="0" w:space="0" w:color="auto"/>
        <w:bottom w:val="none" w:sz="0" w:space="0" w:color="auto"/>
        <w:right w:val="none" w:sz="0" w:space="0" w:color="auto"/>
      </w:divBdr>
    </w:div>
    <w:div w:id="530264461">
      <w:bodyDiv w:val="1"/>
      <w:marLeft w:val="0"/>
      <w:marRight w:val="0"/>
      <w:marTop w:val="0"/>
      <w:marBottom w:val="0"/>
      <w:divBdr>
        <w:top w:val="none" w:sz="0" w:space="0" w:color="auto"/>
        <w:left w:val="none" w:sz="0" w:space="0" w:color="auto"/>
        <w:bottom w:val="none" w:sz="0" w:space="0" w:color="auto"/>
        <w:right w:val="none" w:sz="0" w:space="0" w:color="auto"/>
      </w:divBdr>
    </w:div>
    <w:div w:id="537671209">
      <w:bodyDiv w:val="1"/>
      <w:marLeft w:val="0"/>
      <w:marRight w:val="0"/>
      <w:marTop w:val="0"/>
      <w:marBottom w:val="0"/>
      <w:divBdr>
        <w:top w:val="none" w:sz="0" w:space="0" w:color="auto"/>
        <w:left w:val="none" w:sz="0" w:space="0" w:color="auto"/>
        <w:bottom w:val="none" w:sz="0" w:space="0" w:color="auto"/>
        <w:right w:val="none" w:sz="0" w:space="0" w:color="auto"/>
      </w:divBdr>
    </w:div>
    <w:div w:id="665089791">
      <w:bodyDiv w:val="1"/>
      <w:marLeft w:val="0"/>
      <w:marRight w:val="0"/>
      <w:marTop w:val="0"/>
      <w:marBottom w:val="0"/>
      <w:divBdr>
        <w:top w:val="none" w:sz="0" w:space="0" w:color="auto"/>
        <w:left w:val="none" w:sz="0" w:space="0" w:color="auto"/>
        <w:bottom w:val="none" w:sz="0" w:space="0" w:color="auto"/>
        <w:right w:val="none" w:sz="0" w:space="0" w:color="auto"/>
      </w:divBdr>
    </w:div>
    <w:div w:id="691033691">
      <w:bodyDiv w:val="1"/>
      <w:marLeft w:val="0"/>
      <w:marRight w:val="0"/>
      <w:marTop w:val="0"/>
      <w:marBottom w:val="0"/>
      <w:divBdr>
        <w:top w:val="none" w:sz="0" w:space="0" w:color="auto"/>
        <w:left w:val="none" w:sz="0" w:space="0" w:color="auto"/>
        <w:bottom w:val="none" w:sz="0" w:space="0" w:color="auto"/>
        <w:right w:val="none" w:sz="0" w:space="0" w:color="auto"/>
      </w:divBdr>
    </w:div>
    <w:div w:id="694699740">
      <w:bodyDiv w:val="1"/>
      <w:marLeft w:val="0"/>
      <w:marRight w:val="0"/>
      <w:marTop w:val="0"/>
      <w:marBottom w:val="0"/>
      <w:divBdr>
        <w:top w:val="none" w:sz="0" w:space="0" w:color="auto"/>
        <w:left w:val="none" w:sz="0" w:space="0" w:color="auto"/>
        <w:bottom w:val="none" w:sz="0" w:space="0" w:color="auto"/>
        <w:right w:val="none" w:sz="0" w:space="0" w:color="auto"/>
      </w:divBdr>
    </w:div>
    <w:div w:id="709302400">
      <w:bodyDiv w:val="1"/>
      <w:marLeft w:val="0"/>
      <w:marRight w:val="0"/>
      <w:marTop w:val="0"/>
      <w:marBottom w:val="0"/>
      <w:divBdr>
        <w:top w:val="none" w:sz="0" w:space="0" w:color="auto"/>
        <w:left w:val="none" w:sz="0" w:space="0" w:color="auto"/>
        <w:bottom w:val="none" w:sz="0" w:space="0" w:color="auto"/>
        <w:right w:val="none" w:sz="0" w:space="0" w:color="auto"/>
      </w:divBdr>
    </w:div>
    <w:div w:id="717052128">
      <w:bodyDiv w:val="1"/>
      <w:marLeft w:val="0"/>
      <w:marRight w:val="0"/>
      <w:marTop w:val="0"/>
      <w:marBottom w:val="0"/>
      <w:divBdr>
        <w:top w:val="none" w:sz="0" w:space="0" w:color="auto"/>
        <w:left w:val="none" w:sz="0" w:space="0" w:color="auto"/>
        <w:bottom w:val="none" w:sz="0" w:space="0" w:color="auto"/>
        <w:right w:val="none" w:sz="0" w:space="0" w:color="auto"/>
      </w:divBdr>
    </w:div>
    <w:div w:id="761679323">
      <w:bodyDiv w:val="1"/>
      <w:marLeft w:val="0"/>
      <w:marRight w:val="0"/>
      <w:marTop w:val="0"/>
      <w:marBottom w:val="0"/>
      <w:divBdr>
        <w:top w:val="none" w:sz="0" w:space="0" w:color="auto"/>
        <w:left w:val="none" w:sz="0" w:space="0" w:color="auto"/>
        <w:bottom w:val="none" w:sz="0" w:space="0" w:color="auto"/>
        <w:right w:val="none" w:sz="0" w:space="0" w:color="auto"/>
      </w:divBdr>
    </w:div>
    <w:div w:id="807016099">
      <w:bodyDiv w:val="1"/>
      <w:marLeft w:val="0"/>
      <w:marRight w:val="0"/>
      <w:marTop w:val="0"/>
      <w:marBottom w:val="0"/>
      <w:divBdr>
        <w:top w:val="none" w:sz="0" w:space="0" w:color="auto"/>
        <w:left w:val="none" w:sz="0" w:space="0" w:color="auto"/>
        <w:bottom w:val="none" w:sz="0" w:space="0" w:color="auto"/>
        <w:right w:val="none" w:sz="0" w:space="0" w:color="auto"/>
      </w:divBdr>
    </w:div>
    <w:div w:id="839931756">
      <w:bodyDiv w:val="1"/>
      <w:marLeft w:val="0"/>
      <w:marRight w:val="0"/>
      <w:marTop w:val="0"/>
      <w:marBottom w:val="0"/>
      <w:divBdr>
        <w:top w:val="none" w:sz="0" w:space="0" w:color="auto"/>
        <w:left w:val="none" w:sz="0" w:space="0" w:color="auto"/>
        <w:bottom w:val="none" w:sz="0" w:space="0" w:color="auto"/>
        <w:right w:val="none" w:sz="0" w:space="0" w:color="auto"/>
      </w:divBdr>
    </w:div>
    <w:div w:id="895551222">
      <w:bodyDiv w:val="1"/>
      <w:marLeft w:val="0"/>
      <w:marRight w:val="0"/>
      <w:marTop w:val="0"/>
      <w:marBottom w:val="0"/>
      <w:divBdr>
        <w:top w:val="none" w:sz="0" w:space="0" w:color="auto"/>
        <w:left w:val="none" w:sz="0" w:space="0" w:color="auto"/>
        <w:bottom w:val="none" w:sz="0" w:space="0" w:color="auto"/>
        <w:right w:val="none" w:sz="0" w:space="0" w:color="auto"/>
      </w:divBdr>
    </w:div>
    <w:div w:id="909198427">
      <w:bodyDiv w:val="1"/>
      <w:marLeft w:val="0"/>
      <w:marRight w:val="0"/>
      <w:marTop w:val="0"/>
      <w:marBottom w:val="0"/>
      <w:divBdr>
        <w:top w:val="none" w:sz="0" w:space="0" w:color="auto"/>
        <w:left w:val="none" w:sz="0" w:space="0" w:color="auto"/>
        <w:bottom w:val="none" w:sz="0" w:space="0" w:color="auto"/>
        <w:right w:val="none" w:sz="0" w:space="0" w:color="auto"/>
      </w:divBdr>
    </w:div>
    <w:div w:id="1013069363">
      <w:bodyDiv w:val="1"/>
      <w:marLeft w:val="0"/>
      <w:marRight w:val="0"/>
      <w:marTop w:val="0"/>
      <w:marBottom w:val="0"/>
      <w:divBdr>
        <w:top w:val="none" w:sz="0" w:space="0" w:color="auto"/>
        <w:left w:val="none" w:sz="0" w:space="0" w:color="auto"/>
        <w:bottom w:val="none" w:sz="0" w:space="0" w:color="auto"/>
        <w:right w:val="none" w:sz="0" w:space="0" w:color="auto"/>
      </w:divBdr>
    </w:div>
    <w:div w:id="1075980150">
      <w:bodyDiv w:val="1"/>
      <w:marLeft w:val="0"/>
      <w:marRight w:val="0"/>
      <w:marTop w:val="0"/>
      <w:marBottom w:val="0"/>
      <w:divBdr>
        <w:top w:val="none" w:sz="0" w:space="0" w:color="auto"/>
        <w:left w:val="none" w:sz="0" w:space="0" w:color="auto"/>
        <w:bottom w:val="none" w:sz="0" w:space="0" w:color="auto"/>
        <w:right w:val="none" w:sz="0" w:space="0" w:color="auto"/>
      </w:divBdr>
    </w:div>
    <w:div w:id="1092748603">
      <w:bodyDiv w:val="1"/>
      <w:marLeft w:val="0"/>
      <w:marRight w:val="0"/>
      <w:marTop w:val="0"/>
      <w:marBottom w:val="0"/>
      <w:divBdr>
        <w:top w:val="none" w:sz="0" w:space="0" w:color="auto"/>
        <w:left w:val="none" w:sz="0" w:space="0" w:color="auto"/>
        <w:bottom w:val="none" w:sz="0" w:space="0" w:color="auto"/>
        <w:right w:val="none" w:sz="0" w:space="0" w:color="auto"/>
      </w:divBdr>
    </w:div>
    <w:div w:id="1237012417">
      <w:bodyDiv w:val="1"/>
      <w:marLeft w:val="0"/>
      <w:marRight w:val="0"/>
      <w:marTop w:val="0"/>
      <w:marBottom w:val="0"/>
      <w:divBdr>
        <w:top w:val="none" w:sz="0" w:space="0" w:color="auto"/>
        <w:left w:val="none" w:sz="0" w:space="0" w:color="auto"/>
        <w:bottom w:val="none" w:sz="0" w:space="0" w:color="auto"/>
        <w:right w:val="none" w:sz="0" w:space="0" w:color="auto"/>
      </w:divBdr>
    </w:div>
    <w:div w:id="1264726373">
      <w:bodyDiv w:val="1"/>
      <w:marLeft w:val="0"/>
      <w:marRight w:val="0"/>
      <w:marTop w:val="0"/>
      <w:marBottom w:val="0"/>
      <w:divBdr>
        <w:top w:val="none" w:sz="0" w:space="0" w:color="auto"/>
        <w:left w:val="none" w:sz="0" w:space="0" w:color="auto"/>
        <w:bottom w:val="none" w:sz="0" w:space="0" w:color="auto"/>
        <w:right w:val="none" w:sz="0" w:space="0" w:color="auto"/>
      </w:divBdr>
    </w:div>
    <w:div w:id="1374647327">
      <w:bodyDiv w:val="1"/>
      <w:marLeft w:val="0"/>
      <w:marRight w:val="0"/>
      <w:marTop w:val="0"/>
      <w:marBottom w:val="0"/>
      <w:divBdr>
        <w:top w:val="none" w:sz="0" w:space="0" w:color="auto"/>
        <w:left w:val="none" w:sz="0" w:space="0" w:color="auto"/>
        <w:bottom w:val="none" w:sz="0" w:space="0" w:color="auto"/>
        <w:right w:val="none" w:sz="0" w:space="0" w:color="auto"/>
      </w:divBdr>
    </w:div>
    <w:div w:id="1389455035">
      <w:bodyDiv w:val="1"/>
      <w:marLeft w:val="0"/>
      <w:marRight w:val="0"/>
      <w:marTop w:val="0"/>
      <w:marBottom w:val="0"/>
      <w:divBdr>
        <w:top w:val="none" w:sz="0" w:space="0" w:color="auto"/>
        <w:left w:val="none" w:sz="0" w:space="0" w:color="auto"/>
        <w:bottom w:val="none" w:sz="0" w:space="0" w:color="auto"/>
        <w:right w:val="none" w:sz="0" w:space="0" w:color="auto"/>
      </w:divBdr>
    </w:div>
    <w:div w:id="1441334508">
      <w:bodyDiv w:val="1"/>
      <w:marLeft w:val="0"/>
      <w:marRight w:val="0"/>
      <w:marTop w:val="0"/>
      <w:marBottom w:val="0"/>
      <w:divBdr>
        <w:top w:val="none" w:sz="0" w:space="0" w:color="auto"/>
        <w:left w:val="none" w:sz="0" w:space="0" w:color="auto"/>
        <w:bottom w:val="none" w:sz="0" w:space="0" w:color="auto"/>
        <w:right w:val="none" w:sz="0" w:space="0" w:color="auto"/>
      </w:divBdr>
    </w:div>
    <w:div w:id="1449542009">
      <w:bodyDiv w:val="1"/>
      <w:marLeft w:val="0"/>
      <w:marRight w:val="0"/>
      <w:marTop w:val="0"/>
      <w:marBottom w:val="0"/>
      <w:divBdr>
        <w:top w:val="none" w:sz="0" w:space="0" w:color="auto"/>
        <w:left w:val="none" w:sz="0" w:space="0" w:color="auto"/>
        <w:bottom w:val="none" w:sz="0" w:space="0" w:color="auto"/>
        <w:right w:val="none" w:sz="0" w:space="0" w:color="auto"/>
      </w:divBdr>
    </w:div>
    <w:div w:id="1631780973">
      <w:bodyDiv w:val="1"/>
      <w:marLeft w:val="0"/>
      <w:marRight w:val="0"/>
      <w:marTop w:val="0"/>
      <w:marBottom w:val="0"/>
      <w:divBdr>
        <w:top w:val="none" w:sz="0" w:space="0" w:color="auto"/>
        <w:left w:val="none" w:sz="0" w:space="0" w:color="auto"/>
        <w:bottom w:val="none" w:sz="0" w:space="0" w:color="auto"/>
        <w:right w:val="none" w:sz="0" w:space="0" w:color="auto"/>
      </w:divBdr>
    </w:div>
    <w:div w:id="1708215611">
      <w:bodyDiv w:val="1"/>
      <w:marLeft w:val="0"/>
      <w:marRight w:val="0"/>
      <w:marTop w:val="0"/>
      <w:marBottom w:val="0"/>
      <w:divBdr>
        <w:top w:val="none" w:sz="0" w:space="0" w:color="auto"/>
        <w:left w:val="none" w:sz="0" w:space="0" w:color="auto"/>
        <w:bottom w:val="none" w:sz="0" w:space="0" w:color="auto"/>
        <w:right w:val="none" w:sz="0" w:space="0" w:color="auto"/>
      </w:divBdr>
    </w:div>
    <w:div w:id="1811247901">
      <w:bodyDiv w:val="1"/>
      <w:marLeft w:val="0"/>
      <w:marRight w:val="0"/>
      <w:marTop w:val="0"/>
      <w:marBottom w:val="0"/>
      <w:divBdr>
        <w:top w:val="none" w:sz="0" w:space="0" w:color="auto"/>
        <w:left w:val="none" w:sz="0" w:space="0" w:color="auto"/>
        <w:bottom w:val="none" w:sz="0" w:space="0" w:color="auto"/>
        <w:right w:val="none" w:sz="0" w:space="0" w:color="auto"/>
      </w:divBdr>
    </w:div>
    <w:div w:id="1840194209">
      <w:bodyDiv w:val="1"/>
      <w:marLeft w:val="0"/>
      <w:marRight w:val="0"/>
      <w:marTop w:val="0"/>
      <w:marBottom w:val="0"/>
      <w:divBdr>
        <w:top w:val="none" w:sz="0" w:space="0" w:color="auto"/>
        <w:left w:val="none" w:sz="0" w:space="0" w:color="auto"/>
        <w:bottom w:val="none" w:sz="0" w:space="0" w:color="auto"/>
        <w:right w:val="none" w:sz="0" w:space="0" w:color="auto"/>
      </w:divBdr>
    </w:div>
    <w:div w:id="1901793628">
      <w:bodyDiv w:val="1"/>
      <w:marLeft w:val="0"/>
      <w:marRight w:val="0"/>
      <w:marTop w:val="0"/>
      <w:marBottom w:val="0"/>
      <w:divBdr>
        <w:top w:val="none" w:sz="0" w:space="0" w:color="auto"/>
        <w:left w:val="none" w:sz="0" w:space="0" w:color="auto"/>
        <w:bottom w:val="none" w:sz="0" w:space="0" w:color="auto"/>
        <w:right w:val="none" w:sz="0" w:space="0" w:color="auto"/>
      </w:divBdr>
    </w:div>
    <w:div w:id="1911695072">
      <w:bodyDiv w:val="1"/>
      <w:marLeft w:val="0"/>
      <w:marRight w:val="0"/>
      <w:marTop w:val="0"/>
      <w:marBottom w:val="0"/>
      <w:divBdr>
        <w:top w:val="none" w:sz="0" w:space="0" w:color="auto"/>
        <w:left w:val="none" w:sz="0" w:space="0" w:color="auto"/>
        <w:bottom w:val="none" w:sz="0" w:space="0" w:color="auto"/>
        <w:right w:val="none" w:sz="0" w:space="0" w:color="auto"/>
      </w:divBdr>
    </w:div>
    <w:div w:id="1941913780">
      <w:bodyDiv w:val="1"/>
      <w:marLeft w:val="0"/>
      <w:marRight w:val="0"/>
      <w:marTop w:val="0"/>
      <w:marBottom w:val="0"/>
      <w:divBdr>
        <w:top w:val="none" w:sz="0" w:space="0" w:color="auto"/>
        <w:left w:val="none" w:sz="0" w:space="0" w:color="auto"/>
        <w:bottom w:val="none" w:sz="0" w:space="0" w:color="auto"/>
        <w:right w:val="none" w:sz="0" w:space="0" w:color="auto"/>
      </w:divBdr>
    </w:div>
    <w:div w:id="213925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package" Target="embeddings/Dibujo_de_Microsoft_Visio2.vsdx"/><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yperlink" Target="mailto:jorgefsorianod@gmail.com" TargetMode="Externa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22" Type="http://schemas.openxmlformats.org/officeDocument/2006/relationships/image" Target="media/image3.jp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jpeg"/><Relationship Id="rId85" Type="http://schemas.openxmlformats.org/officeDocument/2006/relationships/image" Target="media/image66.jpeg"/><Relationship Id="rId12" Type="http://schemas.openxmlformats.org/officeDocument/2006/relationships/hyperlink" Target="mailto:carlosantoniogonzalez@outlook.com" TargetMode="External"/><Relationship Id="rId17" Type="http://schemas.microsoft.com/office/2007/relationships/diagramDrawing" Target="diagrams/drawing1.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jpe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jpeg"/><Relationship Id="rId96" Type="http://schemas.openxmlformats.org/officeDocument/2006/relationships/image" Target="media/image77.jpeg"/><Relationship Id="rId140"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jpeg"/><Relationship Id="rId49" Type="http://schemas.openxmlformats.org/officeDocument/2006/relationships/image" Target="media/image30.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jpeg"/><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2.jpeg"/><Relationship Id="rId86" Type="http://schemas.openxmlformats.org/officeDocument/2006/relationships/image" Target="media/image67.jpe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diagramData" Target="diagrams/data1.xml"/><Relationship Id="rId18" Type="http://schemas.openxmlformats.org/officeDocument/2006/relationships/image" Target="media/image1.emf"/><Relationship Id="rId39" Type="http://schemas.openxmlformats.org/officeDocument/2006/relationships/image" Target="media/image20.jpeg"/><Relationship Id="rId109" Type="http://schemas.openxmlformats.org/officeDocument/2006/relationships/image" Target="media/image90.pn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jpe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jpeg"/><Relationship Id="rId82" Type="http://schemas.openxmlformats.org/officeDocument/2006/relationships/image" Target="media/image63.jpeg"/><Relationship Id="rId19" Type="http://schemas.openxmlformats.org/officeDocument/2006/relationships/package" Target="embeddings/Dibujo_de_Microsoft_Visio1.vsdx"/><Relationship Id="rId14" Type="http://schemas.openxmlformats.org/officeDocument/2006/relationships/diagramLayout" Target="diagrams/layout1.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8.jpe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2.emf"/><Relationship Id="rId41" Type="http://schemas.openxmlformats.org/officeDocument/2006/relationships/image" Target="media/image22.jpeg"/><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diagramQuickStyle" Target="diagrams/quickStyle1.xml"/><Relationship Id="rId36" Type="http://schemas.openxmlformats.org/officeDocument/2006/relationships/image" Target="media/image17.jpeg"/><Relationship Id="rId57" Type="http://schemas.openxmlformats.org/officeDocument/2006/relationships/image" Target="media/image38.jpe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mailto:carlosliriano88@gmail.com" TargetMode="External"/><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jpe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9BFCFE-535C-4350-B8D3-C00CD07BDA93}" type="doc">
      <dgm:prSet loTypeId="urn:microsoft.com/office/officeart/2008/layout/NameandTitleOrganizationalChart" loCatId="hierarchy" qsTypeId="urn:microsoft.com/office/officeart/2005/8/quickstyle/3d3" qsCatId="3D" csTypeId="urn:microsoft.com/office/officeart/2005/8/colors/accent1_4" csCatId="accent1" phldr="1"/>
      <dgm:spPr/>
    </dgm:pt>
    <dgm:pt modelId="{451E26EA-9ECD-4754-9A79-014292F15159}">
      <dgm:prSet custT="1"/>
      <dgm:spPr/>
      <dgm:t>
        <a:bodyPr/>
        <a:lstStyle/>
        <a:p>
          <a:r>
            <a:rPr lang="es-DO" sz="1000" b="1" smtClean="0"/>
            <a:t>Lider del proyecto</a:t>
          </a:r>
        </a:p>
      </dgm:t>
    </dgm:pt>
    <dgm:pt modelId="{B115C94C-70C9-48AB-AC66-AC7F18034EF1}" type="parTrans" cxnId="{60A0066F-73F2-4E66-B53C-B58C3DCE45E3}">
      <dgm:prSet/>
      <dgm:spPr/>
      <dgm:t>
        <a:bodyPr/>
        <a:lstStyle/>
        <a:p>
          <a:endParaRPr lang="es-DO"/>
        </a:p>
      </dgm:t>
    </dgm:pt>
    <dgm:pt modelId="{EC054D7A-2C0E-4CA3-A91F-86CC511B444C}" type="sibTrans" cxnId="{60A0066F-73F2-4E66-B53C-B58C3DCE45E3}">
      <dgm:prSet custT="1"/>
      <dgm:spPr/>
      <dgm:t>
        <a:bodyPr/>
        <a:lstStyle/>
        <a:p>
          <a:r>
            <a:rPr lang="es-DO" sz="900"/>
            <a:t>Carlos González</a:t>
          </a:r>
        </a:p>
      </dgm:t>
    </dgm:pt>
    <dgm:pt modelId="{38469ECE-74D7-4B48-84EC-39FE04E0D385}">
      <dgm:prSet custT="1"/>
      <dgm:spPr/>
      <dgm:t>
        <a:bodyPr/>
        <a:lstStyle/>
        <a:p>
          <a:r>
            <a:rPr lang="es-DO" sz="1100" smtClean="0"/>
            <a:t>Analista-diseñador</a:t>
          </a:r>
        </a:p>
      </dgm:t>
    </dgm:pt>
    <dgm:pt modelId="{78506DE2-731D-4733-9504-325EB0CBCFEA}" type="parTrans" cxnId="{18FA6353-5531-4DA0-8958-5811B4E4C243}">
      <dgm:prSet/>
      <dgm:spPr/>
      <dgm:t>
        <a:bodyPr/>
        <a:lstStyle/>
        <a:p>
          <a:endParaRPr lang="es-DO"/>
        </a:p>
      </dgm:t>
    </dgm:pt>
    <dgm:pt modelId="{75B15D2D-559C-44F2-9B2F-2579EB226132}" type="sibTrans" cxnId="{18FA6353-5531-4DA0-8958-5811B4E4C243}">
      <dgm:prSet custT="1"/>
      <dgm:spPr/>
      <dgm:t>
        <a:bodyPr/>
        <a:lstStyle/>
        <a:p>
          <a:r>
            <a:rPr lang="es-DO" sz="900"/>
            <a:t>Carlos González</a:t>
          </a:r>
        </a:p>
      </dgm:t>
    </dgm:pt>
    <dgm:pt modelId="{866297C0-AC7E-48AC-A907-3812A31349CD}">
      <dgm:prSet custT="1"/>
      <dgm:spPr/>
      <dgm:t>
        <a:bodyPr/>
        <a:lstStyle/>
        <a:p>
          <a:r>
            <a:rPr lang="es-DO" sz="1100" smtClean="0"/>
            <a:t>Programadores</a:t>
          </a:r>
        </a:p>
      </dgm:t>
    </dgm:pt>
    <dgm:pt modelId="{D48B194A-7958-41E0-B4EE-C75314DEAAD3}" type="parTrans" cxnId="{959F0454-0C3E-43C4-8A06-B4773E9E2D56}">
      <dgm:prSet/>
      <dgm:spPr/>
      <dgm:t>
        <a:bodyPr/>
        <a:lstStyle/>
        <a:p>
          <a:endParaRPr lang="es-DO"/>
        </a:p>
      </dgm:t>
    </dgm:pt>
    <dgm:pt modelId="{BBA21DBD-422B-48CD-A9A4-98639B8A3EA4}" type="sibTrans" cxnId="{959F0454-0C3E-43C4-8A06-B4773E9E2D56}">
      <dgm:prSet custT="1"/>
      <dgm:spPr/>
      <dgm:t>
        <a:bodyPr/>
        <a:lstStyle/>
        <a:p>
          <a:endParaRPr lang="es-DO" sz="800"/>
        </a:p>
        <a:p>
          <a:r>
            <a:rPr lang="es-DO" sz="800"/>
            <a:t>Carlos Liriano</a:t>
          </a:r>
          <a:br>
            <a:rPr lang="es-DO" sz="800"/>
          </a:br>
          <a:r>
            <a:rPr lang="es-DO" sz="800"/>
            <a:t>Jorge Soriano</a:t>
          </a:r>
          <a:br>
            <a:rPr lang="es-DO" sz="800"/>
          </a:br>
          <a:r>
            <a:rPr lang="es-DO" sz="800"/>
            <a:t>Carlos Gonzálex</a:t>
          </a:r>
        </a:p>
        <a:p>
          <a:endParaRPr lang="es-DO" sz="500"/>
        </a:p>
      </dgm:t>
    </dgm:pt>
    <dgm:pt modelId="{771760BD-8752-4D8A-A6EC-A77E02CE21B6}">
      <dgm:prSet custT="1"/>
      <dgm:spPr/>
      <dgm:t>
        <a:bodyPr/>
        <a:lstStyle/>
        <a:p>
          <a:r>
            <a:rPr lang="es-DO" sz="1100" smtClean="0"/>
            <a:t>Documentación</a:t>
          </a:r>
        </a:p>
      </dgm:t>
    </dgm:pt>
    <dgm:pt modelId="{94C4E243-4528-4E36-933A-48591F6F43E1}" type="parTrans" cxnId="{568AF2D9-49F2-47DA-B63B-4CD2CC7B0435}">
      <dgm:prSet/>
      <dgm:spPr/>
      <dgm:t>
        <a:bodyPr/>
        <a:lstStyle/>
        <a:p>
          <a:endParaRPr lang="es-DO"/>
        </a:p>
      </dgm:t>
    </dgm:pt>
    <dgm:pt modelId="{F7C5112A-CAB4-417B-9C46-6B1DFD1BECB1}" type="sibTrans" cxnId="{568AF2D9-49F2-47DA-B63B-4CD2CC7B0435}">
      <dgm:prSet/>
      <dgm:spPr/>
      <dgm:t>
        <a:bodyPr/>
        <a:lstStyle/>
        <a:p>
          <a:r>
            <a:rPr lang="es-DO"/>
            <a:t>Jorge Soriano</a:t>
          </a:r>
          <a:br>
            <a:rPr lang="es-DO"/>
          </a:br>
          <a:r>
            <a:rPr lang="es-DO"/>
            <a:t>Carlos Liriano</a:t>
          </a:r>
        </a:p>
      </dgm:t>
    </dgm:pt>
    <dgm:pt modelId="{9CCF7DC0-64AC-4E4A-9D5E-8AB0EC574C2B}">
      <dgm:prSet custT="1"/>
      <dgm:spPr/>
      <dgm:t>
        <a:bodyPr/>
        <a:lstStyle/>
        <a:p>
          <a:r>
            <a:rPr lang="es-DO" sz="1100"/>
            <a:t>DBA</a:t>
          </a:r>
        </a:p>
      </dgm:t>
    </dgm:pt>
    <dgm:pt modelId="{7AEE5554-102B-4920-A686-005DA5647822}" type="parTrans" cxnId="{06718C99-B97B-4EA0-81B8-19C6CA093C48}">
      <dgm:prSet/>
      <dgm:spPr/>
      <dgm:t>
        <a:bodyPr/>
        <a:lstStyle/>
        <a:p>
          <a:endParaRPr lang="es-DO"/>
        </a:p>
      </dgm:t>
    </dgm:pt>
    <dgm:pt modelId="{2C292815-AE41-4A04-9209-E7084F38A616}" type="sibTrans" cxnId="{06718C99-B97B-4EA0-81B8-19C6CA093C48}">
      <dgm:prSet custT="1"/>
      <dgm:spPr/>
      <dgm:t>
        <a:bodyPr/>
        <a:lstStyle/>
        <a:p>
          <a:r>
            <a:rPr lang="es-DO" sz="900"/>
            <a:t>Carlos Liriano</a:t>
          </a:r>
        </a:p>
      </dgm:t>
    </dgm:pt>
    <dgm:pt modelId="{2C72D337-81E4-4B74-AC20-7E9F8B25746B}" type="pres">
      <dgm:prSet presAssocID="{7A9BFCFE-535C-4350-B8D3-C00CD07BDA93}" presName="hierChild1" presStyleCnt="0">
        <dgm:presLayoutVars>
          <dgm:orgChart val="1"/>
          <dgm:chPref val="1"/>
          <dgm:dir/>
          <dgm:animOne val="branch"/>
          <dgm:animLvl val="lvl"/>
          <dgm:resizeHandles/>
        </dgm:presLayoutVars>
      </dgm:prSet>
      <dgm:spPr/>
    </dgm:pt>
    <dgm:pt modelId="{D8F3C09B-483A-46A1-AE64-CFD395B35C73}" type="pres">
      <dgm:prSet presAssocID="{451E26EA-9ECD-4754-9A79-014292F15159}" presName="hierRoot1" presStyleCnt="0">
        <dgm:presLayoutVars>
          <dgm:hierBranch val="init"/>
        </dgm:presLayoutVars>
      </dgm:prSet>
      <dgm:spPr/>
    </dgm:pt>
    <dgm:pt modelId="{75DD8875-140F-4341-8564-3D74349C0BDA}" type="pres">
      <dgm:prSet presAssocID="{451E26EA-9ECD-4754-9A79-014292F15159}" presName="rootComposite1" presStyleCnt="0"/>
      <dgm:spPr/>
    </dgm:pt>
    <dgm:pt modelId="{36DB6B56-1A46-4CCE-A9DA-029B83E20AE7}" type="pres">
      <dgm:prSet presAssocID="{451E26EA-9ECD-4754-9A79-014292F15159}" presName="rootText1" presStyleLbl="node0" presStyleIdx="0" presStyleCnt="1">
        <dgm:presLayoutVars>
          <dgm:chMax/>
          <dgm:chPref val="3"/>
        </dgm:presLayoutVars>
      </dgm:prSet>
      <dgm:spPr/>
      <dgm:t>
        <a:bodyPr/>
        <a:lstStyle/>
        <a:p>
          <a:endParaRPr lang="es-DO"/>
        </a:p>
      </dgm:t>
    </dgm:pt>
    <dgm:pt modelId="{DDD72093-B6CB-4DAA-A759-F5375D678473}" type="pres">
      <dgm:prSet presAssocID="{451E26EA-9ECD-4754-9A79-014292F15159}" presName="titleText1" presStyleLbl="fgAcc0" presStyleIdx="0" presStyleCnt="1">
        <dgm:presLayoutVars>
          <dgm:chMax val="0"/>
          <dgm:chPref val="0"/>
        </dgm:presLayoutVars>
      </dgm:prSet>
      <dgm:spPr/>
      <dgm:t>
        <a:bodyPr/>
        <a:lstStyle/>
        <a:p>
          <a:endParaRPr lang="es-DO"/>
        </a:p>
      </dgm:t>
    </dgm:pt>
    <dgm:pt modelId="{F4617703-1570-410E-9405-2D0AEBEAF965}" type="pres">
      <dgm:prSet presAssocID="{451E26EA-9ECD-4754-9A79-014292F15159}" presName="rootConnector1" presStyleLbl="node1" presStyleIdx="0" presStyleCnt="4"/>
      <dgm:spPr/>
      <dgm:t>
        <a:bodyPr/>
        <a:lstStyle/>
        <a:p>
          <a:endParaRPr lang="es-DO"/>
        </a:p>
      </dgm:t>
    </dgm:pt>
    <dgm:pt modelId="{486ACEDB-077E-4F7A-B0EE-9198AA86E87E}" type="pres">
      <dgm:prSet presAssocID="{451E26EA-9ECD-4754-9A79-014292F15159}" presName="hierChild2" presStyleCnt="0"/>
      <dgm:spPr/>
    </dgm:pt>
    <dgm:pt modelId="{6C84D279-42F1-4161-96BD-ED2089674B5B}" type="pres">
      <dgm:prSet presAssocID="{78506DE2-731D-4733-9504-325EB0CBCFEA}" presName="Name37" presStyleLbl="parChTrans1D2" presStyleIdx="0" presStyleCnt="4"/>
      <dgm:spPr/>
      <dgm:t>
        <a:bodyPr/>
        <a:lstStyle/>
        <a:p>
          <a:endParaRPr lang="es-DO"/>
        </a:p>
      </dgm:t>
    </dgm:pt>
    <dgm:pt modelId="{4857F5AA-2F58-489D-B7C7-6B5F4DF358D4}" type="pres">
      <dgm:prSet presAssocID="{38469ECE-74D7-4B48-84EC-39FE04E0D385}" presName="hierRoot2" presStyleCnt="0">
        <dgm:presLayoutVars>
          <dgm:hierBranch val="init"/>
        </dgm:presLayoutVars>
      </dgm:prSet>
      <dgm:spPr/>
    </dgm:pt>
    <dgm:pt modelId="{1F23B2A2-19A3-434C-928C-41554E22CC9A}" type="pres">
      <dgm:prSet presAssocID="{38469ECE-74D7-4B48-84EC-39FE04E0D385}" presName="rootComposite" presStyleCnt="0"/>
      <dgm:spPr/>
    </dgm:pt>
    <dgm:pt modelId="{F3C5014D-30A0-47B5-8E71-3A99DB4B7A73}" type="pres">
      <dgm:prSet presAssocID="{38469ECE-74D7-4B48-84EC-39FE04E0D385}" presName="rootText" presStyleLbl="node1" presStyleIdx="0" presStyleCnt="4">
        <dgm:presLayoutVars>
          <dgm:chMax/>
          <dgm:chPref val="3"/>
        </dgm:presLayoutVars>
      </dgm:prSet>
      <dgm:spPr/>
      <dgm:t>
        <a:bodyPr/>
        <a:lstStyle/>
        <a:p>
          <a:endParaRPr lang="es-DO"/>
        </a:p>
      </dgm:t>
    </dgm:pt>
    <dgm:pt modelId="{36BE4C26-22CD-4866-BAB1-7EB42BABA1F5}" type="pres">
      <dgm:prSet presAssocID="{38469ECE-74D7-4B48-84EC-39FE04E0D385}" presName="titleText2" presStyleLbl="fgAcc1" presStyleIdx="0" presStyleCnt="4">
        <dgm:presLayoutVars>
          <dgm:chMax val="0"/>
          <dgm:chPref val="0"/>
        </dgm:presLayoutVars>
      </dgm:prSet>
      <dgm:spPr/>
      <dgm:t>
        <a:bodyPr/>
        <a:lstStyle/>
        <a:p>
          <a:endParaRPr lang="es-DO"/>
        </a:p>
      </dgm:t>
    </dgm:pt>
    <dgm:pt modelId="{63323E15-BBBF-4742-9ED6-A96596C5767C}" type="pres">
      <dgm:prSet presAssocID="{38469ECE-74D7-4B48-84EC-39FE04E0D385}" presName="rootConnector" presStyleLbl="node2" presStyleIdx="0" presStyleCnt="0"/>
      <dgm:spPr/>
      <dgm:t>
        <a:bodyPr/>
        <a:lstStyle/>
        <a:p>
          <a:endParaRPr lang="es-DO"/>
        </a:p>
      </dgm:t>
    </dgm:pt>
    <dgm:pt modelId="{E7AF04E3-95FE-4C44-9F5A-9F84824AAA9C}" type="pres">
      <dgm:prSet presAssocID="{38469ECE-74D7-4B48-84EC-39FE04E0D385}" presName="hierChild4" presStyleCnt="0"/>
      <dgm:spPr/>
    </dgm:pt>
    <dgm:pt modelId="{C855CC02-784C-44C0-8636-BC60CADA7353}" type="pres">
      <dgm:prSet presAssocID="{38469ECE-74D7-4B48-84EC-39FE04E0D385}" presName="hierChild5" presStyleCnt="0"/>
      <dgm:spPr/>
    </dgm:pt>
    <dgm:pt modelId="{B9348378-6D17-4E3F-9DD2-E6099670CAE9}" type="pres">
      <dgm:prSet presAssocID="{D48B194A-7958-41E0-B4EE-C75314DEAAD3}" presName="Name37" presStyleLbl="parChTrans1D2" presStyleIdx="1" presStyleCnt="4"/>
      <dgm:spPr/>
      <dgm:t>
        <a:bodyPr/>
        <a:lstStyle/>
        <a:p>
          <a:endParaRPr lang="es-DO"/>
        </a:p>
      </dgm:t>
    </dgm:pt>
    <dgm:pt modelId="{0F043258-DFDD-4706-A7AE-34747F2CF07C}" type="pres">
      <dgm:prSet presAssocID="{866297C0-AC7E-48AC-A907-3812A31349CD}" presName="hierRoot2" presStyleCnt="0">
        <dgm:presLayoutVars>
          <dgm:hierBranch val="init"/>
        </dgm:presLayoutVars>
      </dgm:prSet>
      <dgm:spPr/>
    </dgm:pt>
    <dgm:pt modelId="{AB8B97AC-CFE9-4E2F-918A-CFE0C2F5A4E0}" type="pres">
      <dgm:prSet presAssocID="{866297C0-AC7E-48AC-A907-3812A31349CD}" presName="rootComposite" presStyleCnt="0"/>
      <dgm:spPr/>
    </dgm:pt>
    <dgm:pt modelId="{F622D4BE-20B7-4CDE-BE4D-96B4339B1FAD}" type="pres">
      <dgm:prSet presAssocID="{866297C0-AC7E-48AC-A907-3812A31349CD}" presName="rootText" presStyleLbl="node1" presStyleIdx="1" presStyleCnt="4">
        <dgm:presLayoutVars>
          <dgm:chMax/>
          <dgm:chPref val="3"/>
        </dgm:presLayoutVars>
      </dgm:prSet>
      <dgm:spPr/>
      <dgm:t>
        <a:bodyPr/>
        <a:lstStyle/>
        <a:p>
          <a:endParaRPr lang="es-DO"/>
        </a:p>
      </dgm:t>
    </dgm:pt>
    <dgm:pt modelId="{ACCB28DE-FCBF-4AB4-876A-0180D75EE5F8}" type="pres">
      <dgm:prSet presAssocID="{866297C0-AC7E-48AC-A907-3812A31349CD}" presName="titleText2" presStyleLbl="fgAcc1" presStyleIdx="1" presStyleCnt="4" custScaleY="228215" custLinFactY="13951" custLinFactNeighborY="100000">
        <dgm:presLayoutVars>
          <dgm:chMax val="0"/>
          <dgm:chPref val="0"/>
        </dgm:presLayoutVars>
      </dgm:prSet>
      <dgm:spPr/>
      <dgm:t>
        <a:bodyPr/>
        <a:lstStyle/>
        <a:p>
          <a:endParaRPr lang="es-DO"/>
        </a:p>
      </dgm:t>
    </dgm:pt>
    <dgm:pt modelId="{EE47B110-0747-48ED-A51F-09811EBF3818}" type="pres">
      <dgm:prSet presAssocID="{866297C0-AC7E-48AC-A907-3812A31349CD}" presName="rootConnector" presStyleLbl="node2" presStyleIdx="0" presStyleCnt="0"/>
      <dgm:spPr/>
      <dgm:t>
        <a:bodyPr/>
        <a:lstStyle/>
        <a:p>
          <a:endParaRPr lang="es-DO"/>
        </a:p>
      </dgm:t>
    </dgm:pt>
    <dgm:pt modelId="{884A8513-773C-48E3-AAA8-32F56633BA82}" type="pres">
      <dgm:prSet presAssocID="{866297C0-AC7E-48AC-A907-3812A31349CD}" presName="hierChild4" presStyleCnt="0"/>
      <dgm:spPr/>
    </dgm:pt>
    <dgm:pt modelId="{FA0099AF-90E5-4BF1-8835-FD91CD4820A1}" type="pres">
      <dgm:prSet presAssocID="{866297C0-AC7E-48AC-A907-3812A31349CD}" presName="hierChild5" presStyleCnt="0"/>
      <dgm:spPr/>
    </dgm:pt>
    <dgm:pt modelId="{2939F406-8F99-401C-96FB-93C35BAC44B5}" type="pres">
      <dgm:prSet presAssocID="{94C4E243-4528-4E36-933A-48591F6F43E1}" presName="Name37" presStyleLbl="parChTrans1D2" presStyleIdx="2" presStyleCnt="4"/>
      <dgm:spPr/>
      <dgm:t>
        <a:bodyPr/>
        <a:lstStyle/>
        <a:p>
          <a:endParaRPr lang="es-DO"/>
        </a:p>
      </dgm:t>
    </dgm:pt>
    <dgm:pt modelId="{41CEA1C2-D173-4230-BDE8-29CB5B84F175}" type="pres">
      <dgm:prSet presAssocID="{771760BD-8752-4D8A-A6EC-A77E02CE21B6}" presName="hierRoot2" presStyleCnt="0">
        <dgm:presLayoutVars>
          <dgm:hierBranch val="init"/>
        </dgm:presLayoutVars>
      </dgm:prSet>
      <dgm:spPr/>
    </dgm:pt>
    <dgm:pt modelId="{9FB0DC6B-26AB-4257-A903-20E4B45D34F5}" type="pres">
      <dgm:prSet presAssocID="{771760BD-8752-4D8A-A6EC-A77E02CE21B6}" presName="rootComposite" presStyleCnt="0"/>
      <dgm:spPr/>
    </dgm:pt>
    <dgm:pt modelId="{80072E58-1F26-4E82-9C4D-046A6173988B}" type="pres">
      <dgm:prSet presAssocID="{771760BD-8752-4D8A-A6EC-A77E02CE21B6}" presName="rootText" presStyleLbl="node1" presStyleIdx="2" presStyleCnt="4">
        <dgm:presLayoutVars>
          <dgm:chMax/>
          <dgm:chPref val="3"/>
        </dgm:presLayoutVars>
      </dgm:prSet>
      <dgm:spPr/>
      <dgm:t>
        <a:bodyPr/>
        <a:lstStyle/>
        <a:p>
          <a:endParaRPr lang="es-DO"/>
        </a:p>
      </dgm:t>
    </dgm:pt>
    <dgm:pt modelId="{C47FE08A-0CD5-4A1C-A716-1E175AB83395}" type="pres">
      <dgm:prSet presAssocID="{771760BD-8752-4D8A-A6EC-A77E02CE21B6}" presName="titleText2" presStyleLbl="fgAcc1" presStyleIdx="2" presStyleCnt="4" custScaleY="164775" custLinFactNeighborY="58265">
        <dgm:presLayoutVars>
          <dgm:chMax val="0"/>
          <dgm:chPref val="0"/>
        </dgm:presLayoutVars>
      </dgm:prSet>
      <dgm:spPr/>
      <dgm:t>
        <a:bodyPr/>
        <a:lstStyle/>
        <a:p>
          <a:endParaRPr lang="es-DO"/>
        </a:p>
      </dgm:t>
    </dgm:pt>
    <dgm:pt modelId="{BC6DDBA2-791E-4D39-AE19-814E904CF67D}" type="pres">
      <dgm:prSet presAssocID="{771760BD-8752-4D8A-A6EC-A77E02CE21B6}" presName="rootConnector" presStyleLbl="node2" presStyleIdx="0" presStyleCnt="0"/>
      <dgm:spPr/>
      <dgm:t>
        <a:bodyPr/>
        <a:lstStyle/>
        <a:p>
          <a:endParaRPr lang="es-DO"/>
        </a:p>
      </dgm:t>
    </dgm:pt>
    <dgm:pt modelId="{926FFDB8-D3CD-4814-9AB0-4F2D5AF977FD}" type="pres">
      <dgm:prSet presAssocID="{771760BD-8752-4D8A-A6EC-A77E02CE21B6}" presName="hierChild4" presStyleCnt="0"/>
      <dgm:spPr/>
    </dgm:pt>
    <dgm:pt modelId="{CE02A398-A4A9-4045-81B2-3E4A926DF331}" type="pres">
      <dgm:prSet presAssocID="{771760BD-8752-4D8A-A6EC-A77E02CE21B6}" presName="hierChild5" presStyleCnt="0"/>
      <dgm:spPr/>
    </dgm:pt>
    <dgm:pt modelId="{2AD69835-CA70-4A39-A48C-8EE6B68AD554}" type="pres">
      <dgm:prSet presAssocID="{7AEE5554-102B-4920-A686-005DA5647822}" presName="Name37" presStyleLbl="parChTrans1D2" presStyleIdx="3" presStyleCnt="4"/>
      <dgm:spPr/>
      <dgm:t>
        <a:bodyPr/>
        <a:lstStyle/>
        <a:p>
          <a:endParaRPr lang="es-DO"/>
        </a:p>
      </dgm:t>
    </dgm:pt>
    <dgm:pt modelId="{91EC00E4-812B-4760-9773-0E285B6C3EE7}" type="pres">
      <dgm:prSet presAssocID="{9CCF7DC0-64AC-4E4A-9D5E-8AB0EC574C2B}" presName="hierRoot2" presStyleCnt="0">
        <dgm:presLayoutVars>
          <dgm:hierBranch val="init"/>
        </dgm:presLayoutVars>
      </dgm:prSet>
      <dgm:spPr/>
    </dgm:pt>
    <dgm:pt modelId="{CD185290-702C-42B7-AE1E-2510EE8CCBC2}" type="pres">
      <dgm:prSet presAssocID="{9CCF7DC0-64AC-4E4A-9D5E-8AB0EC574C2B}" presName="rootComposite" presStyleCnt="0"/>
      <dgm:spPr/>
    </dgm:pt>
    <dgm:pt modelId="{4DE16D88-18D4-4F33-AE59-D6040E3331AC}" type="pres">
      <dgm:prSet presAssocID="{9CCF7DC0-64AC-4E4A-9D5E-8AB0EC574C2B}" presName="rootText" presStyleLbl="node1" presStyleIdx="3" presStyleCnt="4">
        <dgm:presLayoutVars>
          <dgm:chMax/>
          <dgm:chPref val="3"/>
        </dgm:presLayoutVars>
      </dgm:prSet>
      <dgm:spPr/>
      <dgm:t>
        <a:bodyPr/>
        <a:lstStyle/>
        <a:p>
          <a:endParaRPr lang="es-DO"/>
        </a:p>
      </dgm:t>
    </dgm:pt>
    <dgm:pt modelId="{ABE7FC3C-4464-483C-BCF6-79683B2A94AD}" type="pres">
      <dgm:prSet presAssocID="{9CCF7DC0-64AC-4E4A-9D5E-8AB0EC574C2B}" presName="titleText2" presStyleLbl="fgAcc1" presStyleIdx="3" presStyleCnt="4">
        <dgm:presLayoutVars>
          <dgm:chMax val="0"/>
          <dgm:chPref val="0"/>
        </dgm:presLayoutVars>
      </dgm:prSet>
      <dgm:spPr/>
      <dgm:t>
        <a:bodyPr/>
        <a:lstStyle/>
        <a:p>
          <a:endParaRPr lang="es-DO"/>
        </a:p>
      </dgm:t>
    </dgm:pt>
    <dgm:pt modelId="{9E672D81-2956-43C3-AD87-8D572D80381C}" type="pres">
      <dgm:prSet presAssocID="{9CCF7DC0-64AC-4E4A-9D5E-8AB0EC574C2B}" presName="rootConnector" presStyleLbl="node2" presStyleIdx="0" presStyleCnt="0"/>
      <dgm:spPr/>
      <dgm:t>
        <a:bodyPr/>
        <a:lstStyle/>
        <a:p>
          <a:endParaRPr lang="es-DO"/>
        </a:p>
      </dgm:t>
    </dgm:pt>
    <dgm:pt modelId="{E5005A04-B567-4280-B9D8-BDF05BBF8DE5}" type="pres">
      <dgm:prSet presAssocID="{9CCF7DC0-64AC-4E4A-9D5E-8AB0EC574C2B}" presName="hierChild4" presStyleCnt="0"/>
      <dgm:spPr/>
    </dgm:pt>
    <dgm:pt modelId="{C2372847-A2D3-45CA-B38A-DEDAFAF86BDA}" type="pres">
      <dgm:prSet presAssocID="{9CCF7DC0-64AC-4E4A-9D5E-8AB0EC574C2B}" presName="hierChild5" presStyleCnt="0"/>
      <dgm:spPr/>
    </dgm:pt>
    <dgm:pt modelId="{B28F919F-855B-4B94-A47D-24BF511B37F5}" type="pres">
      <dgm:prSet presAssocID="{451E26EA-9ECD-4754-9A79-014292F15159}" presName="hierChild3" presStyleCnt="0"/>
      <dgm:spPr/>
    </dgm:pt>
  </dgm:ptLst>
  <dgm:cxnLst>
    <dgm:cxn modelId="{1BB62560-F444-4F49-9EE3-06E4DC41DA25}" type="presOf" srcId="{78506DE2-731D-4733-9504-325EB0CBCFEA}" destId="{6C84D279-42F1-4161-96BD-ED2089674B5B}" srcOrd="0" destOrd="0" presId="urn:microsoft.com/office/officeart/2008/layout/NameandTitleOrganizationalChart"/>
    <dgm:cxn modelId="{18FA6353-5531-4DA0-8958-5811B4E4C243}" srcId="{451E26EA-9ECD-4754-9A79-014292F15159}" destId="{38469ECE-74D7-4B48-84EC-39FE04E0D385}" srcOrd="0" destOrd="0" parTransId="{78506DE2-731D-4733-9504-325EB0CBCFEA}" sibTransId="{75B15D2D-559C-44F2-9B2F-2579EB226132}"/>
    <dgm:cxn modelId="{C75595A5-DAD1-4F5B-8AAF-DAD4F5EE29CB}" type="presOf" srcId="{D48B194A-7958-41E0-B4EE-C75314DEAAD3}" destId="{B9348378-6D17-4E3F-9DD2-E6099670CAE9}" srcOrd="0" destOrd="0" presId="urn:microsoft.com/office/officeart/2008/layout/NameandTitleOrganizationalChart"/>
    <dgm:cxn modelId="{58384DB3-DE55-4F11-BF0A-466BEB1C729C}" type="presOf" srcId="{451E26EA-9ECD-4754-9A79-014292F15159}" destId="{36DB6B56-1A46-4CCE-A9DA-029B83E20AE7}" srcOrd="0" destOrd="0" presId="urn:microsoft.com/office/officeart/2008/layout/NameandTitleOrganizationalChart"/>
    <dgm:cxn modelId="{2CEAD434-DA16-46C3-8F07-0EE84E49EE58}" type="presOf" srcId="{38469ECE-74D7-4B48-84EC-39FE04E0D385}" destId="{63323E15-BBBF-4742-9ED6-A96596C5767C}" srcOrd="1" destOrd="0" presId="urn:microsoft.com/office/officeart/2008/layout/NameandTitleOrganizationalChart"/>
    <dgm:cxn modelId="{959F0454-0C3E-43C4-8A06-B4773E9E2D56}" srcId="{451E26EA-9ECD-4754-9A79-014292F15159}" destId="{866297C0-AC7E-48AC-A907-3812A31349CD}" srcOrd="1" destOrd="0" parTransId="{D48B194A-7958-41E0-B4EE-C75314DEAAD3}" sibTransId="{BBA21DBD-422B-48CD-A9A4-98639B8A3EA4}"/>
    <dgm:cxn modelId="{2A4C3AC0-6C3C-4474-BAB1-69A2A08B7FC3}" type="presOf" srcId="{75B15D2D-559C-44F2-9B2F-2579EB226132}" destId="{36BE4C26-22CD-4866-BAB1-7EB42BABA1F5}" srcOrd="0" destOrd="0" presId="urn:microsoft.com/office/officeart/2008/layout/NameandTitleOrganizationalChart"/>
    <dgm:cxn modelId="{C6960FB6-0138-4473-9E79-0118867B997B}" type="presOf" srcId="{7A9BFCFE-535C-4350-B8D3-C00CD07BDA93}" destId="{2C72D337-81E4-4B74-AC20-7E9F8B25746B}" srcOrd="0" destOrd="0" presId="urn:microsoft.com/office/officeart/2008/layout/NameandTitleOrganizationalChart"/>
    <dgm:cxn modelId="{2C69388D-0954-476B-8862-49E7FE5D475E}" type="presOf" srcId="{771760BD-8752-4D8A-A6EC-A77E02CE21B6}" destId="{BC6DDBA2-791E-4D39-AE19-814E904CF67D}" srcOrd="1" destOrd="0" presId="urn:microsoft.com/office/officeart/2008/layout/NameandTitleOrganizationalChart"/>
    <dgm:cxn modelId="{1A4F27C6-6546-4245-B478-33565E1285F2}" type="presOf" srcId="{866297C0-AC7E-48AC-A907-3812A31349CD}" destId="{EE47B110-0747-48ED-A51F-09811EBF3818}" srcOrd="1" destOrd="0" presId="urn:microsoft.com/office/officeart/2008/layout/NameandTitleOrganizationalChart"/>
    <dgm:cxn modelId="{7DEDF212-9630-4A14-81ED-684C2E5444C6}" type="presOf" srcId="{F7C5112A-CAB4-417B-9C46-6B1DFD1BECB1}" destId="{C47FE08A-0CD5-4A1C-A716-1E175AB83395}" srcOrd="0" destOrd="0" presId="urn:microsoft.com/office/officeart/2008/layout/NameandTitleOrganizationalChart"/>
    <dgm:cxn modelId="{568AF2D9-49F2-47DA-B63B-4CD2CC7B0435}" srcId="{451E26EA-9ECD-4754-9A79-014292F15159}" destId="{771760BD-8752-4D8A-A6EC-A77E02CE21B6}" srcOrd="2" destOrd="0" parTransId="{94C4E243-4528-4E36-933A-48591F6F43E1}" sibTransId="{F7C5112A-CAB4-417B-9C46-6B1DFD1BECB1}"/>
    <dgm:cxn modelId="{379ABC0A-3442-4B6D-8E47-990F4BE447B5}" type="presOf" srcId="{451E26EA-9ECD-4754-9A79-014292F15159}" destId="{F4617703-1570-410E-9405-2D0AEBEAF965}" srcOrd="1" destOrd="0" presId="urn:microsoft.com/office/officeart/2008/layout/NameandTitleOrganizationalChart"/>
    <dgm:cxn modelId="{326818AE-BFC9-4AF8-81AF-F4C13058C8C9}" type="presOf" srcId="{BBA21DBD-422B-48CD-A9A4-98639B8A3EA4}" destId="{ACCB28DE-FCBF-4AB4-876A-0180D75EE5F8}" srcOrd="0" destOrd="0" presId="urn:microsoft.com/office/officeart/2008/layout/NameandTitleOrganizationalChart"/>
    <dgm:cxn modelId="{5CDC35CF-736F-4045-B49F-BC3F423BB7C4}" type="presOf" srcId="{38469ECE-74D7-4B48-84EC-39FE04E0D385}" destId="{F3C5014D-30A0-47B5-8E71-3A99DB4B7A73}" srcOrd="0" destOrd="0" presId="urn:microsoft.com/office/officeart/2008/layout/NameandTitleOrganizationalChart"/>
    <dgm:cxn modelId="{AD57FA2C-FE18-451D-8D4D-167AFA5BAF6F}" type="presOf" srcId="{771760BD-8752-4D8A-A6EC-A77E02CE21B6}" destId="{80072E58-1F26-4E82-9C4D-046A6173988B}" srcOrd="0" destOrd="0" presId="urn:microsoft.com/office/officeart/2008/layout/NameandTitleOrganizationalChart"/>
    <dgm:cxn modelId="{D9329310-DAEA-4410-90C4-7D78AC7CCE93}" type="presOf" srcId="{2C292815-AE41-4A04-9209-E7084F38A616}" destId="{ABE7FC3C-4464-483C-BCF6-79683B2A94AD}" srcOrd="0" destOrd="0" presId="urn:microsoft.com/office/officeart/2008/layout/NameandTitleOrganizationalChart"/>
    <dgm:cxn modelId="{FA1C01D7-70AA-4608-A32B-554DAA58EA26}" type="presOf" srcId="{866297C0-AC7E-48AC-A907-3812A31349CD}" destId="{F622D4BE-20B7-4CDE-BE4D-96B4339B1FAD}" srcOrd="0" destOrd="0" presId="urn:microsoft.com/office/officeart/2008/layout/NameandTitleOrganizationalChart"/>
    <dgm:cxn modelId="{CB7FF56B-F3B9-4B71-B8F8-36EA08D90610}" type="presOf" srcId="{EC054D7A-2C0E-4CA3-A91F-86CC511B444C}" destId="{DDD72093-B6CB-4DAA-A759-F5375D678473}" srcOrd="0" destOrd="0" presId="urn:microsoft.com/office/officeart/2008/layout/NameandTitleOrganizationalChart"/>
    <dgm:cxn modelId="{3B710049-7FB1-4108-8ED6-8EF90C8ACEC4}" type="presOf" srcId="{94C4E243-4528-4E36-933A-48591F6F43E1}" destId="{2939F406-8F99-401C-96FB-93C35BAC44B5}" srcOrd="0" destOrd="0" presId="urn:microsoft.com/office/officeart/2008/layout/NameandTitleOrganizationalChart"/>
    <dgm:cxn modelId="{E36F831F-A750-4B29-8CAD-8C6165104ADE}" type="presOf" srcId="{7AEE5554-102B-4920-A686-005DA5647822}" destId="{2AD69835-CA70-4A39-A48C-8EE6B68AD554}" srcOrd="0" destOrd="0" presId="urn:microsoft.com/office/officeart/2008/layout/NameandTitleOrganizationalChart"/>
    <dgm:cxn modelId="{06718C99-B97B-4EA0-81B8-19C6CA093C48}" srcId="{451E26EA-9ECD-4754-9A79-014292F15159}" destId="{9CCF7DC0-64AC-4E4A-9D5E-8AB0EC574C2B}" srcOrd="3" destOrd="0" parTransId="{7AEE5554-102B-4920-A686-005DA5647822}" sibTransId="{2C292815-AE41-4A04-9209-E7084F38A616}"/>
    <dgm:cxn modelId="{F74300CA-1ADA-40F6-B6AD-CB6310E506C1}" type="presOf" srcId="{9CCF7DC0-64AC-4E4A-9D5E-8AB0EC574C2B}" destId="{9E672D81-2956-43C3-AD87-8D572D80381C}" srcOrd="1" destOrd="0" presId="urn:microsoft.com/office/officeart/2008/layout/NameandTitleOrganizationalChart"/>
    <dgm:cxn modelId="{8A6FC2C8-CDD8-4A00-BAEB-0B8AF36C3E6B}" type="presOf" srcId="{9CCF7DC0-64AC-4E4A-9D5E-8AB0EC574C2B}" destId="{4DE16D88-18D4-4F33-AE59-D6040E3331AC}" srcOrd="0" destOrd="0" presId="urn:microsoft.com/office/officeart/2008/layout/NameandTitleOrganizationalChart"/>
    <dgm:cxn modelId="{60A0066F-73F2-4E66-B53C-B58C3DCE45E3}" srcId="{7A9BFCFE-535C-4350-B8D3-C00CD07BDA93}" destId="{451E26EA-9ECD-4754-9A79-014292F15159}" srcOrd="0" destOrd="0" parTransId="{B115C94C-70C9-48AB-AC66-AC7F18034EF1}" sibTransId="{EC054D7A-2C0E-4CA3-A91F-86CC511B444C}"/>
    <dgm:cxn modelId="{22C09FDD-F80D-4071-BF4C-BE3B10310EE6}" type="presParOf" srcId="{2C72D337-81E4-4B74-AC20-7E9F8B25746B}" destId="{D8F3C09B-483A-46A1-AE64-CFD395B35C73}" srcOrd="0" destOrd="0" presId="urn:microsoft.com/office/officeart/2008/layout/NameandTitleOrganizationalChart"/>
    <dgm:cxn modelId="{9AB88E7A-1710-466D-9E36-7749B797C34A}" type="presParOf" srcId="{D8F3C09B-483A-46A1-AE64-CFD395B35C73}" destId="{75DD8875-140F-4341-8564-3D74349C0BDA}" srcOrd="0" destOrd="0" presId="urn:microsoft.com/office/officeart/2008/layout/NameandTitleOrganizationalChart"/>
    <dgm:cxn modelId="{8B218CA0-AA32-41B3-9BD4-B6182723C14A}" type="presParOf" srcId="{75DD8875-140F-4341-8564-3D74349C0BDA}" destId="{36DB6B56-1A46-4CCE-A9DA-029B83E20AE7}" srcOrd="0" destOrd="0" presId="urn:microsoft.com/office/officeart/2008/layout/NameandTitleOrganizationalChart"/>
    <dgm:cxn modelId="{6382CC8B-1D61-4EA6-8355-A8F5B1E70654}" type="presParOf" srcId="{75DD8875-140F-4341-8564-3D74349C0BDA}" destId="{DDD72093-B6CB-4DAA-A759-F5375D678473}" srcOrd="1" destOrd="0" presId="urn:microsoft.com/office/officeart/2008/layout/NameandTitleOrganizationalChart"/>
    <dgm:cxn modelId="{97097FC9-B993-4533-8453-3B881544A05F}" type="presParOf" srcId="{75DD8875-140F-4341-8564-3D74349C0BDA}" destId="{F4617703-1570-410E-9405-2D0AEBEAF965}" srcOrd="2" destOrd="0" presId="urn:microsoft.com/office/officeart/2008/layout/NameandTitleOrganizationalChart"/>
    <dgm:cxn modelId="{BC3261DE-AFED-4D9B-83BF-FAE8F12A9A44}" type="presParOf" srcId="{D8F3C09B-483A-46A1-AE64-CFD395B35C73}" destId="{486ACEDB-077E-4F7A-B0EE-9198AA86E87E}" srcOrd="1" destOrd="0" presId="urn:microsoft.com/office/officeart/2008/layout/NameandTitleOrganizationalChart"/>
    <dgm:cxn modelId="{CEA7AB93-E695-4573-8310-CCA5865E8DF2}" type="presParOf" srcId="{486ACEDB-077E-4F7A-B0EE-9198AA86E87E}" destId="{6C84D279-42F1-4161-96BD-ED2089674B5B}" srcOrd="0" destOrd="0" presId="urn:microsoft.com/office/officeart/2008/layout/NameandTitleOrganizationalChart"/>
    <dgm:cxn modelId="{C69B702C-0714-4EB9-9ABB-32725E4463DF}" type="presParOf" srcId="{486ACEDB-077E-4F7A-B0EE-9198AA86E87E}" destId="{4857F5AA-2F58-489D-B7C7-6B5F4DF358D4}" srcOrd="1" destOrd="0" presId="urn:microsoft.com/office/officeart/2008/layout/NameandTitleOrganizationalChart"/>
    <dgm:cxn modelId="{C3541646-66A1-433F-AE8D-3961A000453C}" type="presParOf" srcId="{4857F5AA-2F58-489D-B7C7-6B5F4DF358D4}" destId="{1F23B2A2-19A3-434C-928C-41554E22CC9A}" srcOrd="0" destOrd="0" presId="urn:microsoft.com/office/officeart/2008/layout/NameandTitleOrganizationalChart"/>
    <dgm:cxn modelId="{74CE22A6-35E8-4874-9AA6-12DAB00AD556}" type="presParOf" srcId="{1F23B2A2-19A3-434C-928C-41554E22CC9A}" destId="{F3C5014D-30A0-47B5-8E71-3A99DB4B7A73}" srcOrd="0" destOrd="0" presId="urn:microsoft.com/office/officeart/2008/layout/NameandTitleOrganizationalChart"/>
    <dgm:cxn modelId="{BFF3995C-D336-43B0-BE1E-E3A5DE4F26F2}" type="presParOf" srcId="{1F23B2A2-19A3-434C-928C-41554E22CC9A}" destId="{36BE4C26-22CD-4866-BAB1-7EB42BABA1F5}" srcOrd="1" destOrd="0" presId="urn:microsoft.com/office/officeart/2008/layout/NameandTitleOrganizationalChart"/>
    <dgm:cxn modelId="{9C76C24B-F942-4A07-B656-E44806E9DE8F}" type="presParOf" srcId="{1F23B2A2-19A3-434C-928C-41554E22CC9A}" destId="{63323E15-BBBF-4742-9ED6-A96596C5767C}" srcOrd="2" destOrd="0" presId="urn:microsoft.com/office/officeart/2008/layout/NameandTitleOrganizationalChart"/>
    <dgm:cxn modelId="{B18741FD-8623-4AD7-994D-B523E5E83AD6}" type="presParOf" srcId="{4857F5AA-2F58-489D-B7C7-6B5F4DF358D4}" destId="{E7AF04E3-95FE-4C44-9F5A-9F84824AAA9C}" srcOrd="1" destOrd="0" presId="urn:microsoft.com/office/officeart/2008/layout/NameandTitleOrganizationalChart"/>
    <dgm:cxn modelId="{C8386BBF-5E2A-455B-8AE2-CB1133F73A8E}" type="presParOf" srcId="{4857F5AA-2F58-489D-B7C7-6B5F4DF358D4}" destId="{C855CC02-784C-44C0-8636-BC60CADA7353}" srcOrd="2" destOrd="0" presId="urn:microsoft.com/office/officeart/2008/layout/NameandTitleOrganizationalChart"/>
    <dgm:cxn modelId="{FE7419E2-94EA-4244-AA05-EA9757345F70}" type="presParOf" srcId="{486ACEDB-077E-4F7A-B0EE-9198AA86E87E}" destId="{B9348378-6D17-4E3F-9DD2-E6099670CAE9}" srcOrd="2" destOrd="0" presId="urn:microsoft.com/office/officeart/2008/layout/NameandTitleOrganizationalChart"/>
    <dgm:cxn modelId="{A8888F0E-3E8C-4026-A3EF-09EFB5AC6A29}" type="presParOf" srcId="{486ACEDB-077E-4F7A-B0EE-9198AA86E87E}" destId="{0F043258-DFDD-4706-A7AE-34747F2CF07C}" srcOrd="3" destOrd="0" presId="urn:microsoft.com/office/officeart/2008/layout/NameandTitleOrganizationalChart"/>
    <dgm:cxn modelId="{3E85B657-A3CA-4DAC-9034-8BDE8E1B42E0}" type="presParOf" srcId="{0F043258-DFDD-4706-A7AE-34747F2CF07C}" destId="{AB8B97AC-CFE9-4E2F-918A-CFE0C2F5A4E0}" srcOrd="0" destOrd="0" presId="urn:microsoft.com/office/officeart/2008/layout/NameandTitleOrganizationalChart"/>
    <dgm:cxn modelId="{9C318DDE-5916-405F-B16E-DD35CA9B214E}" type="presParOf" srcId="{AB8B97AC-CFE9-4E2F-918A-CFE0C2F5A4E0}" destId="{F622D4BE-20B7-4CDE-BE4D-96B4339B1FAD}" srcOrd="0" destOrd="0" presId="urn:microsoft.com/office/officeart/2008/layout/NameandTitleOrganizationalChart"/>
    <dgm:cxn modelId="{4D3B7559-6ADE-4829-9823-78B4C36DAA79}" type="presParOf" srcId="{AB8B97AC-CFE9-4E2F-918A-CFE0C2F5A4E0}" destId="{ACCB28DE-FCBF-4AB4-876A-0180D75EE5F8}" srcOrd="1" destOrd="0" presId="urn:microsoft.com/office/officeart/2008/layout/NameandTitleOrganizationalChart"/>
    <dgm:cxn modelId="{2A774C73-9BCD-4697-90D6-997908BF840C}" type="presParOf" srcId="{AB8B97AC-CFE9-4E2F-918A-CFE0C2F5A4E0}" destId="{EE47B110-0747-48ED-A51F-09811EBF3818}" srcOrd="2" destOrd="0" presId="urn:microsoft.com/office/officeart/2008/layout/NameandTitleOrganizationalChart"/>
    <dgm:cxn modelId="{111B6076-8CF8-4C9E-A70F-1E0C9B852B59}" type="presParOf" srcId="{0F043258-DFDD-4706-A7AE-34747F2CF07C}" destId="{884A8513-773C-48E3-AAA8-32F56633BA82}" srcOrd="1" destOrd="0" presId="urn:microsoft.com/office/officeart/2008/layout/NameandTitleOrganizationalChart"/>
    <dgm:cxn modelId="{DEC74E08-628F-4FFF-8453-52282271E601}" type="presParOf" srcId="{0F043258-DFDD-4706-A7AE-34747F2CF07C}" destId="{FA0099AF-90E5-4BF1-8835-FD91CD4820A1}" srcOrd="2" destOrd="0" presId="urn:microsoft.com/office/officeart/2008/layout/NameandTitleOrganizationalChart"/>
    <dgm:cxn modelId="{7DAE312C-1216-4E4F-8EA2-99C3B929F536}" type="presParOf" srcId="{486ACEDB-077E-4F7A-B0EE-9198AA86E87E}" destId="{2939F406-8F99-401C-96FB-93C35BAC44B5}" srcOrd="4" destOrd="0" presId="urn:microsoft.com/office/officeart/2008/layout/NameandTitleOrganizationalChart"/>
    <dgm:cxn modelId="{A4163868-7AF2-45F5-ACC3-00789885FF3C}" type="presParOf" srcId="{486ACEDB-077E-4F7A-B0EE-9198AA86E87E}" destId="{41CEA1C2-D173-4230-BDE8-29CB5B84F175}" srcOrd="5" destOrd="0" presId="urn:microsoft.com/office/officeart/2008/layout/NameandTitleOrganizationalChart"/>
    <dgm:cxn modelId="{BDD34368-A560-4F02-92B2-5DD108B7ED4F}" type="presParOf" srcId="{41CEA1C2-D173-4230-BDE8-29CB5B84F175}" destId="{9FB0DC6B-26AB-4257-A903-20E4B45D34F5}" srcOrd="0" destOrd="0" presId="urn:microsoft.com/office/officeart/2008/layout/NameandTitleOrganizationalChart"/>
    <dgm:cxn modelId="{ACB5C60D-F13D-4B2F-94F9-3E2185C01DF8}" type="presParOf" srcId="{9FB0DC6B-26AB-4257-A903-20E4B45D34F5}" destId="{80072E58-1F26-4E82-9C4D-046A6173988B}" srcOrd="0" destOrd="0" presId="urn:microsoft.com/office/officeart/2008/layout/NameandTitleOrganizationalChart"/>
    <dgm:cxn modelId="{8ABD8DBB-4100-4769-9821-9982F7F311ED}" type="presParOf" srcId="{9FB0DC6B-26AB-4257-A903-20E4B45D34F5}" destId="{C47FE08A-0CD5-4A1C-A716-1E175AB83395}" srcOrd="1" destOrd="0" presId="urn:microsoft.com/office/officeart/2008/layout/NameandTitleOrganizationalChart"/>
    <dgm:cxn modelId="{5FF7E147-E275-4334-81CC-7BC67B3C66AB}" type="presParOf" srcId="{9FB0DC6B-26AB-4257-A903-20E4B45D34F5}" destId="{BC6DDBA2-791E-4D39-AE19-814E904CF67D}" srcOrd="2" destOrd="0" presId="urn:microsoft.com/office/officeart/2008/layout/NameandTitleOrganizationalChart"/>
    <dgm:cxn modelId="{F62BEC38-996E-41FE-B431-3586097EB8AE}" type="presParOf" srcId="{41CEA1C2-D173-4230-BDE8-29CB5B84F175}" destId="{926FFDB8-D3CD-4814-9AB0-4F2D5AF977FD}" srcOrd="1" destOrd="0" presId="urn:microsoft.com/office/officeart/2008/layout/NameandTitleOrganizationalChart"/>
    <dgm:cxn modelId="{247F7AC2-E197-4F64-BFC1-7C22A20707DA}" type="presParOf" srcId="{41CEA1C2-D173-4230-BDE8-29CB5B84F175}" destId="{CE02A398-A4A9-4045-81B2-3E4A926DF331}" srcOrd="2" destOrd="0" presId="urn:microsoft.com/office/officeart/2008/layout/NameandTitleOrganizationalChart"/>
    <dgm:cxn modelId="{0D2C9ABD-523A-4D6B-B7B9-B76F45BDC49C}" type="presParOf" srcId="{486ACEDB-077E-4F7A-B0EE-9198AA86E87E}" destId="{2AD69835-CA70-4A39-A48C-8EE6B68AD554}" srcOrd="6" destOrd="0" presId="urn:microsoft.com/office/officeart/2008/layout/NameandTitleOrganizationalChart"/>
    <dgm:cxn modelId="{AAA66781-5266-4C6F-ADCF-B359CD8C4297}" type="presParOf" srcId="{486ACEDB-077E-4F7A-B0EE-9198AA86E87E}" destId="{91EC00E4-812B-4760-9773-0E285B6C3EE7}" srcOrd="7" destOrd="0" presId="urn:microsoft.com/office/officeart/2008/layout/NameandTitleOrganizationalChart"/>
    <dgm:cxn modelId="{4BB607A8-46AB-452C-8773-CDC7D7F82049}" type="presParOf" srcId="{91EC00E4-812B-4760-9773-0E285B6C3EE7}" destId="{CD185290-702C-42B7-AE1E-2510EE8CCBC2}" srcOrd="0" destOrd="0" presId="urn:microsoft.com/office/officeart/2008/layout/NameandTitleOrganizationalChart"/>
    <dgm:cxn modelId="{6C82E80B-C9A8-41D5-9232-EBC2C1241432}" type="presParOf" srcId="{CD185290-702C-42B7-AE1E-2510EE8CCBC2}" destId="{4DE16D88-18D4-4F33-AE59-D6040E3331AC}" srcOrd="0" destOrd="0" presId="urn:microsoft.com/office/officeart/2008/layout/NameandTitleOrganizationalChart"/>
    <dgm:cxn modelId="{A76FA961-B7DF-4C5F-9F06-EB96AABF2234}" type="presParOf" srcId="{CD185290-702C-42B7-AE1E-2510EE8CCBC2}" destId="{ABE7FC3C-4464-483C-BCF6-79683B2A94AD}" srcOrd="1" destOrd="0" presId="urn:microsoft.com/office/officeart/2008/layout/NameandTitleOrganizationalChart"/>
    <dgm:cxn modelId="{B552A13E-4372-4DA3-9421-62A1E4DDEB03}" type="presParOf" srcId="{CD185290-702C-42B7-AE1E-2510EE8CCBC2}" destId="{9E672D81-2956-43C3-AD87-8D572D80381C}" srcOrd="2" destOrd="0" presId="urn:microsoft.com/office/officeart/2008/layout/NameandTitleOrganizationalChart"/>
    <dgm:cxn modelId="{5D940456-EA31-4ED2-8C10-4566B9C947BC}" type="presParOf" srcId="{91EC00E4-812B-4760-9773-0E285B6C3EE7}" destId="{E5005A04-B567-4280-B9D8-BDF05BBF8DE5}" srcOrd="1" destOrd="0" presId="urn:microsoft.com/office/officeart/2008/layout/NameandTitleOrganizationalChart"/>
    <dgm:cxn modelId="{17F00196-D1AF-4E0C-9D45-D0EC55F641CD}" type="presParOf" srcId="{91EC00E4-812B-4760-9773-0E285B6C3EE7}" destId="{C2372847-A2D3-45CA-B38A-DEDAFAF86BDA}" srcOrd="2" destOrd="0" presId="urn:microsoft.com/office/officeart/2008/layout/NameandTitleOrganizationalChart"/>
    <dgm:cxn modelId="{323A9D28-9844-4D06-9A07-08D13F774420}" type="presParOf" srcId="{D8F3C09B-483A-46A1-AE64-CFD395B35C73}" destId="{B28F919F-855B-4B94-A47D-24BF511B37F5}" srcOrd="2" destOrd="0" presId="urn:microsoft.com/office/officeart/2008/layout/NameandTitleOrganizationalChar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D69835-CA70-4A39-A48C-8EE6B68AD554}">
      <dsp:nvSpPr>
        <dsp:cNvPr id="0" name=""/>
        <dsp:cNvSpPr/>
      </dsp:nvSpPr>
      <dsp:spPr>
        <a:xfrm>
          <a:off x="2690739" y="1126444"/>
          <a:ext cx="2111450" cy="313867"/>
        </a:xfrm>
        <a:custGeom>
          <a:avLst/>
          <a:gdLst/>
          <a:ahLst/>
          <a:cxnLst/>
          <a:rect l="0" t="0" r="0" b="0"/>
          <a:pathLst>
            <a:path>
              <a:moveTo>
                <a:pt x="0" y="0"/>
              </a:moveTo>
              <a:lnTo>
                <a:pt x="0" y="187113"/>
              </a:lnTo>
              <a:lnTo>
                <a:pt x="2111450" y="187113"/>
              </a:lnTo>
              <a:lnTo>
                <a:pt x="211145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939F406-8F99-401C-96FB-93C35BAC44B5}">
      <dsp:nvSpPr>
        <dsp:cNvPr id="0" name=""/>
        <dsp:cNvSpPr/>
      </dsp:nvSpPr>
      <dsp:spPr>
        <a:xfrm>
          <a:off x="2690739" y="1126444"/>
          <a:ext cx="703816" cy="313867"/>
        </a:xfrm>
        <a:custGeom>
          <a:avLst/>
          <a:gdLst/>
          <a:ahLst/>
          <a:cxnLst/>
          <a:rect l="0" t="0" r="0" b="0"/>
          <a:pathLst>
            <a:path>
              <a:moveTo>
                <a:pt x="0" y="0"/>
              </a:moveTo>
              <a:lnTo>
                <a:pt x="0" y="187113"/>
              </a:lnTo>
              <a:lnTo>
                <a:pt x="703816" y="187113"/>
              </a:lnTo>
              <a:lnTo>
                <a:pt x="703816"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9348378-6D17-4E3F-9DD2-E6099670CAE9}">
      <dsp:nvSpPr>
        <dsp:cNvPr id="0" name=""/>
        <dsp:cNvSpPr/>
      </dsp:nvSpPr>
      <dsp:spPr>
        <a:xfrm>
          <a:off x="1986922" y="1126444"/>
          <a:ext cx="703816" cy="313867"/>
        </a:xfrm>
        <a:custGeom>
          <a:avLst/>
          <a:gdLst/>
          <a:ahLst/>
          <a:cxnLst/>
          <a:rect l="0" t="0" r="0" b="0"/>
          <a:pathLst>
            <a:path>
              <a:moveTo>
                <a:pt x="703816" y="0"/>
              </a:moveTo>
              <a:lnTo>
                <a:pt x="703816"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C84D279-42F1-4161-96BD-ED2089674B5B}">
      <dsp:nvSpPr>
        <dsp:cNvPr id="0" name=""/>
        <dsp:cNvSpPr/>
      </dsp:nvSpPr>
      <dsp:spPr>
        <a:xfrm>
          <a:off x="579288" y="1126444"/>
          <a:ext cx="2111450" cy="313867"/>
        </a:xfrm>
        <a:custGeom>
          <a:avLst/>
          <a:gdLst/>
          <a:ahLst/>
          <a:cxnLst/>
          <a:rect l="0" t="0" r="0" b="0"/>
          <a:pathLst>
            <a:path>
              <a:moveTo>
                <a:pt x="2111450" y="0"/>
              </a:moveTo>
              <a:lnTo>
                <a:pt x="2111450" y="187113"/>
              </a:lnTo>
              <a:lnTo>
                <a:pt x="0" y="187113"/>
              </a:lnTo>
              <a:lnTo>
                <a:pt x="0" y="313867"/>
              </a:lnTo>
            </a:path>
          </a:pathLst>
        </a:custGeom>
        <a:noFill/>
        <a:ln w="12700" cap="flat" cmpd="sng" algn="ctr">
          <a:solidFill>
            <a:schemeClr val="accent1">
              <a:tint val="9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6DB6B56-1A46-4CCE-A9DA-029B83E20AE7}">
      <dsp:nvSpPr>
        <dsp:cNvPr id="0" name=""/>
        <dsp:cNvSpPr/>
      </dsp:nvSpPr>
      <dsp:spPr>
        <a:xfrm>
          <a:off x="2166137" y="583212"/>
          <a:ext cx="1049205" cy="543231"/>
        </a:xfrm>
        <a:prstGeom prst="rect">
          <a:avLst/>
        </a:prstGeom>
        <a:solidFill>
          <a:schemeClr val="accent1">
            <a:shade val="6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76656" numCol="1" spcCol="1270" anchor="ctr" anchorCtr="0">
          <a:noAutofit/>
        </a:bodyPr>
        <a:lstStyle/>
        <a:p>
          <a:pPr lvl="0" algn="ctr" defTabSz="444500">
            <a:lnSpc>
              <a:spcPct val="90000"/>
            </a:lnSpc>
            <a:spcBef>
              <a:spcPct val="0"/>
            </a:spcBef>
            <a:spcAft>
              <a:spcPct val="35000"/>
            </a:spcAft>
          </a:pPr>
          <a:r>
            <a:rPr lang="es-DO" sz="1000" b="1" kern="1200" smtClean="0"/>
            <a:t>Lider del proyecto</a:t>
          </a:r>
        </a:p>
      </dsp:txBody>
      <dsp:txXfrm>
        <a:off x="2166137" y="583212"/>
        <a:ext cx="1049205" cy="543231"/>
      </dsp:txXfrm>
    </dsp:sp>
    <dsp:sp modelId="{DDD72093-B6CB-4DAA-A759-F5375D678473}">
      <dsp:nvSpPr>
        <dsp:cNvPr id="0" name=""/>
        <dsp:cNvSpPr/>
      </dsp:nvSpPr>
      <dsp:spPr>
        <a:xfrm>
          <a:off x="2375978" y="1005726"/>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375978" y="1005726"/>
        <a:ext cx="944284" cy="181077"/>
      </dsp:txXfrm>
    </dsp:sp>
    <dsp:sp modelId="{F3C5014D-30A0-47B5-8E71-3A99DB4B7A73}">
      <dsp:nvSpPr>
        <dsp:cNvPr id="0" name=""/>
        <dsp:cNvSpPr/>
      </dsp:nvSpPr>
      <dsp:spPr>
        <a:xfrm>
          <a:off x="54686" y="1440312"/>
          <a:ext cx="1049205" cy="543231"/>
        </a:xfrm>
        <a:prstGeom prst="rect">
          <a:avLst/>
        </a:prstGeom>
        <a:solidFill>
          <a:schemeClr val="accent1">
            <a:shade val="5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Analista-diseñador</a:t>
          </a:r>
        </a:p>
      </dsp:txBody>
      <dsp:txXfrm>
        <a:off x="54686" y="1440312"/>
        <a:ext cx="1049205" cy="543231"/>
      </dsp:txXfrm>
    </dsp:sp>
    <dsp:sp modelId="{36BE4C26-22CD-4866-BAB1-7EB42BABA1F5}">
      <dsp:nvSpPr>
        <dsp:cNvPr id="0" name=""/>
        <dsp:cNvSpPr/>
      </dsp:nvSpPr>
      <dsp:spPr>
        <a:xfrm>
          <a:off x="264527"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González</a:t>
          </a:r>
        </a:p>
      </dsp:txBody>
      <dsp:txXfrm>
        <a:off x="264527" y="1862825"/>
        <a:ext cx="944284" cy="181077"/>
      </dsp:txXfrm>
    </dsp:sp>
    <dsp:sp modelId="{F622D4BE-20B7-4CDE-BE4D-96B4339B1FAD}">
      <dsp:nvSpPr>
        <dsp:cNvPr id="0" name=""/>
        <dsp:cNvSpPr/>
      </dsp:nvSpPr>
      <dsp:spPr>
        <a:xfrm>
          <a:off x="1462320"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Programadores</a:t>
          </a:r>
        </a:p>
      </dsp:txBody>
      <dsp:txXfrm>
        <a:off x="1462320" y="1440312"/>
        <a:ext cx="1049205" cy="543231"/>
      </dsp:txXfrm>
    </dsp:sp>
    <dsp:sp modelId="{ACCB28DE-FCBF-4AB4-876A-0180D75EE5F8}">
      <dsp:nvSpPr>
        <dsp:cNvPr id="0" name=""/>
        <dsp:cNvSpPr/>
      </dsp:nvSpPr>
      <dsp:spPr>
        <a:xfrm>
          <a:off x="1672161" y="1953081"/>
          <a:ext cx="944284" cy="413245"/>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endParaRPr lang="es-DO" sz="800" kern="1200"/>
        </a:p>
        <a:p>
          <a:pPr lvl="0" algn="r" defTabSz="355600">
            <a:lnSpc>
              <a:spcPct val="90000"/>
            </a:lnSpc>
            <a:spcBef>
              <a:spcPct val="0"/>
            </a:spcBef>
            <a:spcAft>
              <a:spcPct val="35000"/>
            </a:spcAft>
          </a:pPr>
          <a:r>
            <a:rPr lang="es-DO" sz="800" kern="1200"/>
            <a:t>Carlos Liriano</a:t>
          </a:r>
          <a:br>
            <a:rPr lang="es-DO" sz="800" kern="1200"/>
          </a:br>
          <a:r>
            <a:rPr lang="es-DO" sz="800" kern="1200"/>
            <a:t>Jorge Soriano</a:t>
          </a:r>
          <a:br>
            <a:rPr lang="es-DO" sz="800" kern="1200"/>
          </a:br>
          <a:r>
            <a:rPr lang="es-DO" sz="800" kern="1200"/>
            <a:t>Carlos Gonzálex</a:t>
          </a:r>
        </a:p>
        <a:p>
          <a:pPr lvl="0" algn="r" defTabSz="355600">
            <a:lnSpc>
              <a:spcPct val="90000"/>
            </a:lnSpc>
            <a:spcBef>
              <a:spcPct val="0"/>
            </a:spcBef>
            <a:spcAft>
              <a:spcPct val="35000"/>
            </a:spcAft>
          </a:pPr>
          <a:endParaRPr lang="es-DO" sz="500" kern="1200"/>
        </a:p>
      </dsp:txBody>
      <dsp:txXfrm>
        <a:off x="1672161" y="1953081"/>
        <a:ext cx="944284" cy="413245"/>
      </dsp:txXfrm>
    </dsp:sp>
    <dsp:sp modelId="{80072E58-1F26-4E82-9C4D-046A6173988B}">
      <dsp:nvSpPr>
        <dsp:cNvPr id="0" name=""/>
        <dsp:cNvSpPr/>
      </dsp:nvSpPr>
      <dsp:spPr>
        <a:xfrm>
          <a:off x="2869954" y="1440312"/>
          <a:ext cx="1049205" cy="543231"/>
        </a:xfrm>
        <a:prstGeom prst="rect">
          <a:avLst/>
        </a:prstGeom>
        <a:solidFill>
          <a:schemeClr val="accent1">
            <a:shade val="50000"/>
            <a:hueOff val="334258"/>
            <a:satOff val="8955"/>
            <a:lumOff val="39453"/>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smtClean="0"/>
            <a:t>Documentación</a:t>
          </a:r>
        </a:p>
      </dsp:txBody>
      <dsp:txXfrm>
        <a:off x="2869954" y="1440312"/>
        <a:ext cx="1049205" cy="543231"/>
      </dsp:txXfrm>
    </dsp:sp>
    <dsp:sp modelId="{C47FE08A-0CD5-4A1C-A716-1E175AB83395}">
      <dsp:nvSpPr>
        <dsp:cNvPr id="0" name=""/>
        <dsp:cNvSpPr/>
      </dsp:nvSpPr>
      <dsp:spPr>
        <a:xfrm>
          <a:off x="3079795" y="1909684"/>
          <a:ext cx="944284" cy="29837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Jorge Soriano</a:t>
          </a:r>
          <a:br>
            <a:rPr lang="es-DO" sz="900" kern="1200"/>
          </a:br>
          <a:r>
            <a:rPr lang="es-DO" sz="900" kern="1200"/>
            <a:t>Carlos Liriano</a:t>
          </a:r>
        </a:p>
      </dsp:txBody>
      <dsp:txXfrm>
        <a:off x="3079795" y="1909684"/>
        <a:ext cx="944284" cy="298370"/>
      </dsp:txXfrm>
    </dsp:sp>
    <dsp:sp modelId="{4DE16D88-18D4-4F33-AE59-D6040E3331AC}">
      <dsp:nvSpPr>
        <dsp:cNvPr id="0" name=""/>
        <dsp:cNvSpPr/>
      </dsp:nvSpPr>
      <dsp:spPr>
        <a:xfrm>
          <a:off x="4277588" y="1440312"/>
          <a:ext cx="1049205" cy="543231"/>
        </a:xfrm>
        <a:prstGeom prst="rect">
          <a:avLst/>
        </a:prstGeom>
        <a:solidFill>
          <a:schemeClr val="accent1">
            <a:shade val="50000"/>
            <a:hueOff val="167129"/>
            <a:satOff val="4478"/>
            <a:lumOff val="1972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76656" numCol="1" spcCol="1270" anchor="ctr" anchorCtr="0">
          <a:noAutofit/>
        </a:bodyPr>
        <a:lstStyle/>
        <a:p>
          <a:pPr lvl="0" algn="ctr" defTabSz="488950">
            <a:lnSpc>
              <a:spcPct val="90000"/>
            </a:lnSpc>
            <a:spcBef>
              <a:spcPct val="0"/>
            </a:spcBef>
            <a:spcAft>
              <a:spcPct val="35000"/>
            </a:spcAft>
          </a:pPr>
          <a:r>
            <a:rPr lang="es-DO" sz="1100" kern="1200"/>
            <a:t>DBA</a:t>
          </a:r>
        </a:p>
      </dsp:txBody>
      <dsp:txXfrm>
        <a:off x="4277588" y="1440312"/>
        <a:ext cx="1049205" cy="543231"/>
      </dsp:txXfrm>
    </dsp:sp>
    <dsp:sp modelId="{ABE7FC3C-4464-483C-BCF6-79683B2A94AD}">
      <dsp:nvSpPr>
        <dsp:cNvPr id="0" name=""/>
        <dsp:cNvSpPr/>
      </dsp:nvSpPr>
      <dsp:spPr>
        <a:xfrm>
          <a:off x="4487429" y="1862825"/>
          <a:ext cx="944284" cy="181077"/>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r>
            <a:rPr lang="es-DO" sz="900" kern="1200"/>
            <a:t>Carlos Liriano</a:t>
          </a:r>
        </a:p>
      </dsp:txBody>
      <dsp:txXfrm>
        <a:off x="4487429" y="1862825"/>
        <a:ext cx="944284" cy="18107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A6229-49F2-4494-B504-354F4D162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207</Pages>
  <Words>15776</Words>
  <Characters>86769</Characters>
  <Application>Microsoft Office Word</Application>
  <DocSecurity>0</DocSecurity>
  <Lines>723</Lines>
  <Paragraphs>204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SIGEC: Sistema Web para Gestión del Consultorio Médico del Dr. Fredy Figueroa</vt:lpstr>
      <vt:lpstr> SIGEC: Sistema Web para Gestión del Consultorio Médico del Dr. Fredy Figueroa</vt:lpstr>
    </vt:vector>
  </TitlesOfParts>
  <Company>http://www.centor.mx.gd</Company>
  <LinksUpToDate>false</LinksUpToDate>
  <CharactersWithSpaces>102341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SIGEC: Sistema Web para Gestión del Consultorio Médico del Dr. Fredy Figueroa</dc:title>
  <dc:creator>Carlos Liriano</dc:creator>
  <cp:lastModifiedBy>Jorge F. Soriano</cp:lastModifiedBy>
  <cp:revision>38</cp:revision>
  <dcterms:created xsi:type="dcterms:W3CDTF">2013-12-04T21:01:00Z</dcterms:created>
  <dcterms:modified xsi:type="dcterms:W3CDTF">2013-12-06T16:15:00Z</dcterms:modified>
</cp:coreProperties>
</file>